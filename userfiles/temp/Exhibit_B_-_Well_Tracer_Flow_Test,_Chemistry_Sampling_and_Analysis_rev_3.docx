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4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0" w:author="Alfiady" w:date="2016-09-23T10:31:00Z">
          <w:tblPr>
            <w:tblW w:w="9743"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983"/>
        <w:gridCol w:w="983"/>
        <w:gridCol w:w="269"/>
        <w:gridCol w:w="267"/>
        <w:gridCol w:w="918"/>
        <w:gridCol w:w="244"/>
        <w:gridCol w:w="895"/>
        <w:gridCol w:w="714"/>
        <w:gridCol w:w="4470"/>
        <w:tblGridChange w:id="1">
          <w:tblGrid>
            <w:gridCol w:w="983"/>
            <w:gridCol w:w="983"/>
            <w:gridCol w:w="269"/>
            <w:gridCol w:w="267"/>
            <w:gridCol w:w="918"/>
            <w:gridCol w:w="244"/>
            <w:gridCol w:w="895"/>
            <w:gridCol w:w="714"/>
            <w:gridCol w:w="4470"/>
          </w:tblGrid>
        </w:tblGridChange>
      </w:tblGrid>
      <w:tr w:rsidR="00623540" w:rsidRPr="0036762D" w:rsidDel="00265846" w:rsidTr="00036E4B">
        <w:trPr>
          <w:trHeight w:val="268"/>
          <w:ins w:id="2" w:author="Asus" w:date="2015-11-15T09:08:00Z"/>
          <w:del w:id="3" w:author="Faishal Dwi Ismail" w:date="2017-01-04T10:13:00Z"/>
          <w:trPrChange w:id="4" w:author="Alfiady" w:date="2016-09-23T10:31:00Z">
            <w:trPr>
              <w:trHeight w:val="268"/>
            </w:trPr>
          </w:trPrChange>
        </w:trPr>
        <w:tc>
          <w:tcPr>
            <w:tcW w:w="9743" w:type="dxa"/>
            <w:gridSpan w:val="9"/>
            <w:tcPrChange w:id="5" w:author="Alfiady" w:date="2016-09-23T10:31:00Z">
              <w:tcPr>
                <w:tcW w:w="9743" w:type="dxa"/>
                <w:gridSpan w:val="9"/>
              </w:tcPr>
            </w:tcPrChange>
          </w:tcPr>
          <w:p w:rsidR="00623540" w:rsidRPr="0036762D" w:rsidDel="00265846" w:rsidRDefault="00623540" w:rsidP="00036E4B">
            <w:pPr>
              <w:pStyle w:val="Heading1"/>
              <w:numPr>
                <w:ilvl w:val="0"/>
                <w:numId w:val="0"/>
              </w:numPr>
              <w:rPr>
                <w:ins w:id="6" w:author="Asus" w:date="2015-11-15T09:08:00Z"/>
                <w:del w:id="7" w:author="Faishal Dwi Ismail" w:date="2017-01-04T10:13:00Z"/>
                <w:sz w:val="36"/>
              </w:rPr>
            </w:pPr>
          </w:p>
          <w:p w:rsidR="00623540" w:rsidRPr="0036762D" w:rsidDel="00265846" w:rsidRDefault="00623540" w:rsidP="004101FD">
            <w:pPr>
              <w:pStyle w:val="Heading1"/>
              <w:numPr>
                <w:ilvl w:val="0"/>
                <w:numId w:val="0"/>
              </w:numPr>
              <w:spacing w:line="360" w:lineRule="auto"/>
              <w:rPr>
                <w:ins w:id="8" w:author="Asus" w:date="2015-11-15T09:08:00Z"/>
                <w:del w:id="9" w:author="Faishal Dwi Ismail" w:date="2017-01-04T10:13:00Z"/>
                <w:sz w:val="28"/>
                <w:szCs w:val="28"/>
              </w:rPr>
            </w:pPr>
          </w:p>
          <w:p w:rsidR="007B4E01" w:rsidDel="00265846" w:rsidRDefault="007B4E01">
            <w:pPr>
              <w:pStyle w:val="Heading1"/>
              <w:numPr>
                <w:ilvl w:val="0"/>
                <w:numId w:val="0"/>
              </w:numPr>
              <w:rPr>
                <w:ins w:id="10" w:author="Alfiady" w:date="2016-04-19T15:47:00Z"/>
                <w:del w:id="11" w:author="Faishal Dwi Ismail" w:date="2017-01-04T10:13:00Z"/>
                <w:sz w:val="28"/>
                <w:szCs w:val="28"/>
              </w:rPr>
              <w:pPrChange w:id="12" w:author="Alfiady" w:date="2016-09-23T10:31:00Z">
                <w:pPr>
                  <w:jc w:val="center"/>
                </w:pPr>
              </w:pPrChange>
            </w:pPr>
          </w:p>
          <w:p w:rsidR="007B4E01" w:rsidRPr="007B4E01" w:rsidDel="00265846" w:rsidRDefault="007B4E01">
            <w:pPr>
              <w:pStyle w:val="Heading1"/>
              <w:numPr>
                <w:ilvl w:val="0"/>
                <w:numId w:val="0"/>
              </w:numPr>
              <w:rPr>
                <w:ins w:id="13" w:author="Alfiady" w:date="2016-09-23T09:35:00Z"/>
                <w:del w:id="14" w:author="Faishal Dwi Ismail" w:date="2017-01-04T10:13:00Z"/>
                <w:sz w:val="36"/>
                <w:szCs w:val="28"/>
                <w:rPrChange w:id="15" w:author="Alfiady" w:date="2016-12-07T06:41:00Z">
                  <w:rPr>
                    <w:ins w:id="16" w:author="Alfiady" w:date="2016-09-23T09:35:00Z"/>
                    <w:del w:id="17" w:author="Faishal Dwi Ismail" w:date="2017-01-04T10:13:00Z"/>
                    <w:sz w:val="28"/>
                    <w:szCs w:val="28"/>
                  </w:rPr>
                </w:rPrChange>
              </w:rPr>
              <w:pPrChange w:id="18" w:author="Alfiady" w:date="2016-09-23T10:31:00Z">
                <w:pPr>
                  <w:jc w:val="center"/>
                </w:pPr>
              </w:pPrChange>
            </w:pPr>
            <w:ins w:id="19" w:author="Asus" w:date="2015-11-15T09:08:00Z">
              <w:del w:id="20" w:author="Faishal Dwi Ismail" w:date="2017-01-04T10:13:00Z">
                <w:r w:rsidRPr="007B4E01" w:rsidDel="00265846">
                  <w:rPr>
                    <w:b w:val="0"/>
                    <w:sz w:val="36"/>
                    <w:szCs w:val="28"/>
                    <w:rPrChange w:id="21" w:author="Alfiady" w:date="2016-12-07T06:41:00Z">
                      <w:rPr>
                        <w:b/>
                        <w:sz w:val="28"/>
                        <w:szCs w:val="28"/>
                      </w:rPr>
                    </w:rPrChange>
                  </w:rPr>
                  <w:delText>Provision of</w:delText>
                </w:r>
              </w:del>
            </w:ins>
          </w:p>
          <w:p w:rsidR="007B4E01" w:rsidRPr="009063FB" w:rsidDel="00265846" w:rsidRDefault="007B4E01">
            <w:pPr>
              <w:pStyle w:val="Heading1"/>
              <w:numPr>
                <w:ilvl w:val="0"/>
                <w:numId w:val="0"/>
              </w:numPr>
              <w:ind w:right="1584"/>
              <w:rPr>
                <w:ins w:id="22" w:author="Asus" w:date="2015-11-15T09:08:00Z"/>
                <w:del w:id="23" w:author="Faishal Dwi Ismail" w:date="2017-01-04T10:13:00Z"/>
                <w:sz w:val="32"/>
                <w:szCs w:val="28"/>
                <w:rPrChange w:id="24" w:author="herwin-azis" w:date="2016-12-15T10:59:00Z">
                  <w:rPr>
                    <w:ins w:id="25" w:author="Asus" w:date="2015-11-15T09:08:00Z"/>
                    <w:del w:id="26" w:author="Faishal Dwi Ismail" w:date="2017-01-04T10:13:00Z"/>
                    <w:iCs/>
                    <w:sz w:val="28"/>
                    <w:szCs w:val="28"/>
                  </w:rPr>
                </w:rPrChange>
              </w:rPr>
              <w:pPrChange w:id="27" w:author="Alfiady" w:date="2016-09-23T10:31:00Z">
                <w:pPr>
                  <w:pStyle w:val="Heading1"/>
                  <w:numPr>
                    <w:numId w:val="0"/>
                  </w:numPr>
                  <w:spacing w:line="360" w:lineRule="auto"/>
                </w:pPr>
              </w:pPrChange>
            </w:pPr>
            <w:ins w:id="28" w:author="Alfiady" w:date="2016-09-23T09:35:00Z">
              <w:del w:id="29" w:author="Faishal Dwi Ismail" w:date="2017-01-04T10:13:00Z">
                <w:r w:rsidRPr="009063FB" w:rsidDel="00265846">
                  <w:rPr>
                    <w:sz w:val="32"/>
                    <w:szCs w:val="28"/>
                    <w:rPrChange w:id="30" w:author="herwin-azis" w:date="2016-12-15T10:59:00Z">
                      <w:rPr>
                        <w:sz w:val="28"/>
                        <w:szCs w:val="28"/>
                      </w:rPr>
                    </w:rPrChange>
                  </w:rPr>
                  <w:delText>Well Chemistry Sampling</w:delText>
                </w:r>
              </w:del>
            </w:ins>
            <w:ins w:id="31" w:author="Alfiady" w:date="2016-10-04T06:51:00Z">
              <w:del w:id="32" w:author="Faishal Dwi Ismail" w:date="2017-01-04T10:13:00Z">
                <w:r w:rsidRPr="009063FB" w:rsidDel="00265846">
                  <w:rPr>
                    <w:sz w:val="32"/>
                    <w:szCs w:val="28"/>
                    <w:rPrChange w:id="33" w:author="herwin-azis" w:date="2016-12-15T10:59:00Z">
                      <w:rPr>
                        <w:sz w:val="28"/>
                        <w:szCs w:val="28"/>
                      </w:rPr>
                    </w:rPrChange>
                  </w:rPr>
                  <w:delText xml:space="preserve">, </w:delText>
                </w:r>
              </w:del>
            </w:ins>
            <w:ins w:id="34" w:author="Alfiady" w:date="2016-09-23T09:38:00Z">
              <w:del w:id="35" w:author="Faishal Dwi Ismail" w:date="2017-01-04T10:13:00Z">
                <w:r w:rsidRPr="009063FB" w:rsidDel="00265846">
                  <w:rPr>
                    <w:sz w:val="32"/>
                    <w:szCs w:val="28"/>
                    <w:rPrChange w:id="36" w:author="herwin-azis" w:date="2016-12-15T10:59:00Z">
                      <w:rPr>
                        <w:sz w:val="28"/>
                        <w:szCs w:val="28"/>
                      </w:rPr>
                    </w:rPrChange>
                  </w:rPr>
                  <w:delText>Analysis</w:delText>
                </w:r>
              </w:del>
            </w:ins>
            <w:ins w:id="37" w:author="Alfiady" w:date="2016-10-04T06:51:00Z">
              <w:del w:id="38" w:author="Faishal Dwi Ismail" w:date="2017-01-04T10:13:00Z">
                <w:r w:rsidRPr="009063FB" w:rsidDel="00265846">
                  <w:rPr>
                    <w:sz w:val="32"/>
                    <w:szCs w:val="28"/>
                    <w:rPrChange w:id="39" w:author="herwin-azis" w:date="2016-12-15T10:59:00Z">
                      <w:rPr>
                        <w:sz w:val="28"/>
                        <w:szCs w:val="28"/>
                      </w:rPr>
                    </w:rPrChange>
                  </w:rPr>
                  <w:delText xml:space="preserve"> and Tracer Flow Test</w:delText>
                </w:r>
              </w:del>
            </w:ins>
            <w:ins w:id="40" w:author="herwin-azis" w:date="2016-12-14T09:17:00Z">
              <w:del w:id="41" w:author="Faishal Dwi Ismail" w:date="2017-01-04T10:13:00Z">
                <w:r w:rsidRPr="009063FB" w:rsidDel="00265846">
                  <w:rPr>
                    <w:b w:val="0"/>
                    <w:sz w:val="32"/>
                    <w:szCs w:val="28"/>
                  </w:rPr>
                  <w:delText xml:space="preserve"> for Development </w:delText>
                </w:r>
              </w:del>
            </w:ins>
            <w:ins w:id="42" w:author="herwin-azis" w:date="2016-12-14T09:18:00Z">
              <w:del w:id="43" w:author="Faishal Dwi Ismail" w:date="2017-01-04T10:13:00Z">
                <w:r w:rsidRPr="009063FB" w:rsidDel="00265846">
                  <w:rPr>
                    <w:b w:val="0"/>
                    <w:sz w:val="32"/>
                    <w:szCs w:val="28"/>
                  </w:rPr>
                  <w:delText>Wells</w:delText>
                </w:r>
              </w:del>
            </w:ins>
            <w:ins w:id="44" w:author="Alfiady" w:date="2016-09-23T09:35:00Z">
              <w:del w:id="45" w:author="Faishal Dwi Ismail" w:date="2017-01-04T10:13:00Z">
                <w:r w:rsidRPr="009063FB" w:rsidDel="00265846">
                  <w:rPr>
                    <w:sz w:val="32"/>
                    <w:szCs w:val="28"/>
                    <w:rPrChange w:id="46" w:author="herwin-azis" w:date="2016-12-15T10:59:00Z">
                      <w:rPr>
                        <w:sz w:val="28"/>
                        <w:szCs w:val="28"/>
                      </w:rPr>
                    </w:rPrChange>
                  </w:rPr>
                  <w:delText xml:space="preserve">  </w:delText>
                </w:r>
              </w:del>
            </w:ins>
            <w:ins w:id="47" w:author="Asus" w:date="2015-11-15T09:08:00Z">
              <w:del w:id="48" w:author="Faishal Dwi Ismail" w:date="2017-01-04T10:13:00Z">
                <w:r w:rsidRPr="009063FB" w:rsidDel="00265846">
                  <w:rPr>
                    <w:sz w:val="32"/>
                    <w:szCs w:val="28"/>
                    <w:rPrChange w:id="49" w:author="herwin-azis" w:date="2016-12-15T10:59:00Z">
                      <w:rPr>
                        <w:sz w:val="28"/>
                        <w:szCs w:val="28"/>
                      </w:rPr>
                    </w:rPrChange>
                  </w:rPr>
                  <w:delText>Detail Surface Mapping and</w:delText>
                </w:r>
              </w:del>
            </w:ins>
          </w:p>
          <w:p w:rsidR="007B4E01" w:rsidRPr="009063FB" w:rsidDel="00265846" w:rsidRDefault="007B4E01">
            <w:pPr>
              <w:pStyle w:val="Heading1"/>
              <w:numPr>
                <w:ilvl w:val="0"/>
                <w:numId w:val="0"/>
              </w:numPr>
              <w:rPr>
                <w:ins w:id="50" w:author="Asus" w:date="2015-11-15T09:08:00Z"/>
                <w:del w:id="51" w:author="Faishal Dwi Ismail" w:date="2017-01-04T10:13:00Z"/>
                <w:sz w:val="32"/>
                <w:szCs w:val="28"/>
                <w:rPrChange w:id="52" w:author="herwin-azis" w:date="2016-12-15T10:59:00Z">
                  <w:rPr>
                    <w:ins w:id="53" w:author="Asus" w:date="2015-11-15T09:08:00Z"/>
                    <w:del w:id="54" w:author="Faishal Dwi Ismail" w:date="2017-01-04T10:13:00Z"/>
                    <w:sz w:val="28"/>
                    <w:szCs w:val="28"/>
                  </w:rPr>
                </w:rPrChange>
              </w:rPr>
              <w:pPrChange w:id="55" w:author="Alfiady" w:date="2016-09-23T10:31:00Z">
                <w:pPr>
                  <w:pStyle w:val="Heading1"/>
                  <w:numPr>
                    <w:numId w:val="0"/>
                  </w:numPr>
                  <w:spacing w:line="360" w:lineRule="auto"/>
                </w:pPr>
              </w:pPrChange>
            </w:pPr>
            <w:ins w:id="56" w:author="Asus" w:date="2015-11-15T09:08:00Z">
              <w:del w:id="57" w:author="Faishal Dwi Ismail" w:date="2017-01-04T10:13:00Z">
                <w:r w:rsidRPr="009063FB" w:rsidDel="00265846">
                  <w:rPr>
                    <w:sz w:val="32"/>
                    <w:szCs w:val="28"/>
                    <w:rPrChange w:id="58" w:author="herwin-azis" w:date="2016-12-15T10:59:00Z">
                      <w:rPr>
                        <w:sz w:val="28"/>
                        <w:szCs w:val="28"/>
                      </w:rPr>
                    </w:rPrChange>
                  </w:rPr>
                  <w:delText>Structure Geology Evaluation at Rantau Dedap Prospect</w:delText>
                </w:r>
              </w:del>
            </w:ins>
          </w:p>
          <w:p w:rsidR="007B4E01" w:rsidRPr="009063FB" w:rsidDel="00265846" w:rsidRDefault="007B4E01">
            <w:pPr>
              <w:pStyle w:val="Heading1"/>
              <w:numPr>
                <w:ilvl w:val="0"/>
                <w:numId w:val="0"/>
              </w:numPr>
              <w:rPr>
                <w:ins w:id="59" w:author="Asus" w:date="2015-11-15T09:08:00Z"/>
                <w:del w:id="60" w:author="Faishal Dwi Ismail" w:date="2017-01-04T10:13:00Z"/>
                <w:sz w:val="32"/>
                <w:szCs w:val="28"/>
                <w:rPrChange w:id="61" w:author="herwin-azis" w:date="2016-12-15T10:59:00Z">
                  <w:rPr>
                    <w:ins w:id="62" w:author="Asus" w:date="2015-11-15T09:08:00Z"/>
                    <w:del w:id="63" w:author="Faishal Dwi Ismail" w:date="2017-01-04T10:13:00Z"/>
                  </w:rPr>
                </w:rPrChange>
              </w:rPr>
              <w:pPrChange w:id="64" w:author="Alfiady" w:date="2016-09-23T10:31:00Z">
                <w:pPr>
                  <w:jc w:val="center"/>
                </w:pPr>
              </w:pPrChange>
            </w:pPr>
            <w:bookmarkStart w:id="65" w:name="_GoBack"/>
            <w:bookmarkEnd w:id="65"/>
          </w:p>
          <w:p w:rsidR="00623540" w:rsidRPr="0036762D" w:rsidDel="00265846" w:rsidRDefault="00623540" w:rsidP="004101FD">
            <w:pPr>
              <w:jc w:val="center"/>
              <w:rPr>
                <w:ins w:id="66" w:author="Asus" w:date="2015-11-15T09:08:00Z"/>
                <w:del w:id="67" w:author="Faishal Dwi Ismail" w:date="2017-01-04T10:13:00Z"/>
              </w:rPr>
            </w:pPr>
          </w:p>
          <w:p w:rsidR="00623540" w:rsidRPr="0036762D" w:rsidDel="00265846" w:rsidRDefault="00623540">
            <w:pPr>
              <w:jc w:val="center"/>
              <w:rPr>
                <w:ins w:id="68" w:author="Asus" w:date="2015-11-15T09:08:00Z"/>
                <w:del w:id="69" w:author="Faishal Dwi Ismail" w:date="2017-01-04T10:13:00Z"/>
              </w:rPr>
            </w:pPr>
          </w:p>
          <w:p w:rsidR="00623540" w:rsidRPr="0036762D" w:rsidDel="00265846" w:rsidRDefault="00623540">
            <w:pPr>
              <w:jc w:val="center"/>
              <w:rPr>
                <w:ins w:id="70" w:author="Asus" w:date="2015-11-15T09:08:00Z"/>
                <w:del w:id="71" w:author="Faishal Dwi Ismail" w:date="2017-01-04T10:13:00Z"/>
              </w:rPr>
            </w:pPr>
          </w:p>
          <w:p w:rsidR="00623540" w:rsidRPr="0036762D" w:rsidDel="00265846" w:rsidRDefault="00623540">
            <w:pPr>
              <w:jc w:val="center"/>
              <w:rPr>
                <w:ins w:id="72" w:author="Asus" w:date="2015-11-15T09:08:00Z"/>
                <w:del w:id="73" w:author="Faishal Dwi Ismail" w:date="2017-01-04T10:13:00Z"/>
              </w:rPr>
            </w:pPr>
          </w:p>
          <w:p w:rsidR="00623540" w:rsidRPr="0036762D" w:rsidDel="00265846" w:rsidRDefault="00623540">
            <w:pPr>
              <w:jc w:val="center"/>
              <w:rPr>
                <w:ins w:id="74" w:author="Asus" w:date="2015-11-15T09:08:00Z"/>
                <w:del w:id="75" w:author="Faishal Dwi Ismail" w:date="2017-01-04T10:13:00Z"/>
              </w:rPr>
            </w:pPr>
          </w:p>
          <w:p w:rsidR="00623540" w:rsidRPr="0036762D" w:rsidDel="00265846" w:rsidRDefault="00623540">
            <w:pPr>
              <w:jc w:val="center"/>
              <w:rPr>
                <w:ins w:id="76" w:author="Asus" w:date="2015-11-15T09:08:00Z"/>
                <w:del w:id="77" w:author="Faishal Dwi Ismail" w:date="2017-01-04T10:13:00Z"/>
              </w:rPr>
            </w:pPr>
          </w:p>
          <w:p w:rsidR="00623540" w:rsidRPr="0036762D" w:rsidDel="00265846" w:rsidRDefault="00623540">
            <w:pPr>
              <w:pStyle w:val="Header"/>
              <w:jc w:val="center"/>
              <w:rPr>
                <w:ins w:id="78" w:author="Asus" w:date="2015-11-15T09:08:00Z"/>
                <w:del w:id="79" w:author="Faishal Dwi Ismail" w:date="2017-01-04T10:13:00Z"/>
                <w:sz w:val="32"/>
              </w:rPr>
            </w:pPr>
            <w:ins w:id="80" w:author="Asus" w:date="2015-11-15T09:08:00Z">
              <w:del w:id="81" w:author="Faishal Dwi Ismail" w:date="2017-01-04T10:13:00Z">
                <w:r w:rsidRPr="0036762D" w:rsidDel="00265846">
                  <w:rPr>
                    <w:sz w:val="32"/>
                  </w:rPr>
                  <w:delText>Document No:</w:delText>
                </w:r>
              </w:del>
            </w:ins>
          </w:p>
          <w:p w:rsidR="00623540" w:rsidRPr="0036762D" w:rsidDel="00265846" w:rsidRDefault="00623540">
            <w:pPr>
              <w:jc w:val="center"/>
              <w:rPr>
                <w:ins w:id="82" w:author="Asus" w:date="2015-11-15T09:08:00Z"/>
                <w:del w:id="83" w:author="Faishal Dwi Ismail" w:date="2017-01-04T10:13:00Z"/>
              </w:rPr>
            </w:pPr>
          </w:p>
          <w:p w:rsidR="00623540" w:rsidRPr="0036762D" w:rsidDel="00265846" w:rsidRDefault="00623540">
            <w:pPr>
              <w:jc w:val="center"/>
              <w:rPr>
                <w:ins w:id="84" w:author="Asus" w:date="2015-11-15T09:08:00Z"/>
                <w:del w:id="85" w:author="Faishal Dwi Ismail" w:date="2017-01-04T10:13:00Z"/>
              </w:rPr>
            </w:pPr>
          </w:p>
          <w:p w:rsidR="00623540" w:rsidRPr="0036762D" w:rsidDel="00265846" w:rsidRDefault="00623540">
            <w:pPr>
              <w:jc w:val="center"/>
              <w:rPr>
                <w:ins w:id="86" w:author="Asus" w:date="2015-11-15T09:08:00Z"/>
                <w:del w:id="87" w:author="Faishal Dwi Ismail" w:date="2017-01-04T10:13:00Z"/>
              </w:rPr>
            </w:pPr>
          </w:p>
          <w:p w:rsidR="00623540" w:rsidRPr="0036762D" w:rsidDel="00265846" w:rsidRDefault="00623540">
            <w:pPr>
              <w:jc w:val="center"/>
              <w:rPr>
                <w:ins w:id="88" w:author="Asus" w:date="2015-11-15T09:08:00Z"/>
                <w:del w:id="89" w:author="Faishal Dwi Ismail" w:date="2017-01-04T10:13:00Z"/>
              </w:rPr>
            </w:pPr>
          </w:p>
          <w:p w:rsidR="00623540" w:rsidRPr="0036762D" w:rsidDel="00265846" w:rsidRDefault="00623540">
            <w:pPr>
              <w:jc w:val="center"/>
              <w:rPr>
                <w:ins w:id="90" w:author="Asus" w:date="2015-11-15T09:08:00Z"/>
                <w:del w:id="91" w:author="Faishal Dwi Ismail" w:date="2017-01-04T10:13:00Z"/>
              </w:rPr>
            </w:pPr>
          </w:p>
          <w:p w:rsidR="00623540" w:rsidRPr="0036762D" w:rsidDel="00265846" w:rsidRDefault="00623540">
            <w:pPr>
              <w:jc w:val="center"/>
              <w:rPr>
                <w:ins w:id="92" w:author="Asus" w:date="2015-11-15T09:08:00Z"/>
                <w:del w:id="93" w:author="Faishal Dwi Ismail" w:date="2017-01-04T10:13:00Z"/>
              </w:rPr>
            </w:pPr>
          </w:p>
          <w:p w:rsidR="00623540" w:rsidRPr="0036762D" w:rsidDel="00265846" w:rsidRDefault="00623540">
            <w:pPr>
              <w:jc w:val="center"/>
              <w:rPr>
                <w:ins w:id="94" w:author="Asus" w:date="2015-11-15T09:08:00Z"/>
                <w:del w:id="95" w:author="Faishal Dwi Ismail" w:date="2017-01-04T10:13:00Z"/>
              </w:rPr>
            </w:pPr>
          </w:p>
          <w:p w:rsidR="00623540" w:rsidRPr="0036762D" w:rsidDel="00265846" w:rsidRDefault="00623540">
            <w:pPr>
              <w:jc w:val="center"/>
              <w:rPr>
                <w:ins w:id="96" w:author="Asus" w:date="2015-11-15T09:08:00Z"/>
                <w:del w:id="97" w:author="Faishal Dwi Ismail" w:date="2017-01-04T10:13:00Z"/>
              </w:rPr>
            </w:pPr>
          </w:p>
          <w:p w:rsidR="00623540" w:rsidRPr="0036762D" w:rsidDel="00265846" w:rsidRDefault="00623540">
            <w:pPr>
              <w:pStyle w:val="Header"/>
              <w:jc w:val="center"/>
              <w:rPr>
                <w:ins w:id="98" w:author="Asus" w:date="2015-11-15T09:08:00Z"/>
                <w:del w:id="99" w:author="Faishal Dwi Ismail" w:date="2017-01-04T10:13:00Z"/>
                <w:sz w:val="32"/>
              </w:rPr>
            </w:pPr>
            <w:ins w:id="100" w:author="Asus" w:date="2015-11-15T09:08:00Z">
              <w:del w:id="101" w:author="Faishal Dwi Ismail" w:date="2017-01-04T10:13:00Z">
                <w:r w:rsidRPr="0036762D" w:rsidDel="00265846">
                  <w:rPr>
                    <w:sz w:val="32"/>
                  </w:rPr>
                  <w:delText>Revision 0</w:delText>
                </w:r>
              </w:del>
            </w:ins>
            <w:ins w:id="102" w:author="Alfiady" w:date="2016-12-07T08:06:00Z">
              <w:del w:id="103" w:author="Faishal Dwi Ismail" w:date="2017-01-04T10:13:00Z">
                <w:r w:rsidR="00EE658D" w:rsidDel="00265846">
                  <w:rPr>
                    <w:sz w:val="32"/>
                  </w:rPr>
                  <w:delText>3</w:delText>
                </w:r>
              </w:del>
            </w:ins>
            <w:ins w:id="104" w:author="herwin-azis" w:date="2016-12-14T15:14:00Z">
              <w:del w:id="105" w:author="Faishal Dwi Ismail" w:date="2017-01-04T10:13:00Z">
                <w:r w:rsidR="0089630D" w:rsidDel="00265846">
                  <w:rPr>
                    <w:sz w:val="32"/>
                  </w:rPr>
                  <w:delText>0</w:delText>
                </w:r>
              </w:del>
            </w:ins>
          </w:p>
          <w:p w:rsidR="00623540" w:rsidRPr="0036762D" w:rsidDel="00265846" w:rsidRDefault="00623540">
            <w:pPr>
              <w:jc w:val="center"/>
              <w:rPr>
                <w:ins w:id="106" w:author="Asus" w:date="2015-11-15T09:08:00Z"/>
                <w:del w:id="107" w:author="Faishal Dwi Ismail" w:date="2017-01-04T10:13:00Z"/>
              </w:rPr>
            </w:pPr>
          </w:p>
          <w:p w:rsidR="00623540" w:rsidRPr="0036762D" w:rsidDel="00265846" w:rsidRDefault="00623540">
            <w:pPr>
              <w:jc w:val="center"/>
              <w:rPr>
                <w:ins w:id="108" w:author="Asus" w:date="2015-11-15T09:08:00Z"/>
                <w:del w:id="109" w:author="Faishal Dwi Ismail" w:date="2017-01-04T10:13:00Z"/>
              </w:rPr>
            </w:pPr>
          </w:p>
          <w:p w:rsidR="00623540" w:rsidRPr="0036762D" w:rsidDel="00265846" w:rsidRDefault="00623540">
            <w:pPr>
              <w:jc w:val="center"/>
              <w:rPr>
                <w:ins w:id="110" w:author="Asus" w:date="2015-11-15T09:08:00Z"/>
                <w:del w:id="111" w:author="Faishal Dwi Ismail" w:date="2017-01-04T10:13:00Z"/>
              </w:rPr>
            </w:pPr>
          </w:p>
          <w:p w:rsidR="007B4E01" w:rsidDel="00265846" w:rsidRDefault="007B4E01">
            <w:pPr>
              <w:jc w:val="center"/>
              <w:rPr>
                <w:ins w:id="112" w:author="Asus" w:date="2015-11-15T09:08:00Z"/>
                <w:del w:id="113" w:author="Faishal Dwi Ismail" w:date="2017-01-04T10:13:00Z"/>
              </w:rPr>
              <w:pPrChange w:id="114" w:author="Alfiady" w:date="2016-09-23T10:31:00Z">
                <w:pPr>
                  <w:jc w:val="both"/>
                </w:pPr>
              </w:pPrChange>
            </w:pPr>
          </w:p>
          <w:p w:rsidR="007B4E01" w:rsidDel="00265846" w:rsidRDefault="007B4E01">
            <w:pPr>
              <w:jc w:val="center"/>
              <w:rPr>
                <w:ins w:id="115" w:author="Asus" w:date="2015-11-15T09:08:00Z"/>
                <w:del w:id="116" w:author="Faishal Dwi Ismail" w:date="2017-01-04T10:13:00Z"/>
              </w:rPr>
              <w:pPrChange w:id="117" w:author="Alfiady" w:date="2016-09-23T10:31:00Z">
                <w:pPr>
                  <w:jc w:val="both"/>
                </w:pPr>
              </w:pPrChange>
            </w:pPr>
          </w:p>
          <w:p w:rsidR="007B4E01" w:rsidDel="00265846" w:rsidRDefault="007B4E01">
            <w:pPr>
              <w:jc w:val="center"/>
              <w:rPr>
                <w:ins w:id="118" w:author="Asus" w:date="2015-11-15T09:08:00Z"/>
                <w:del w:id="119" w:author="Faishal Dwi Ismail" w:date="2017-01-04T10:13:00Z"/>
              </w:rPr>
              <w:pPrChange w:id="120" w:author="Alfiady" w:date="2016-09-23T10:31:00Z">
                <w:pPr>
                  <w:jc w:val="both"/>
                </w:pPr>
              </w:pPrChange>
            </w:pPr>
          </w:p>
          <w:p w:rsidR="007B4E01" w:rsidDel="00265846" w:rsidRDefault="007B4E01">
            <w:pPr>
              <w:jc w:val="center"/>
              <w:rPr>
                <w:ins w:id="121" w:author="Asus" w:date="2015-11-15T09:08:00Z"/>
                <w:del w:id="122" w:author="Faishal Dwi Ismail" w:date="2017-01-04T10:13:00Z"/>
              </w:rPr>
              <w:pPrChange w:id="123" w:author="Alfiady" w:date="2016-09-23T10:31:00Z">
                <w:pPr>
                  <w:jc w:val="both"/>
                </w:pPr>
              </w:pPrChange>
            </w:pPr>
          </w:p>
          <w:p w:rsidR="007B4E01" w:rsidDel="00265846" w:rsidRDefault="007B4E01">
            <w:pPr>
              <w:jc w:val="center"/>
              <w:rPr>
                <w:ins w:id="124" w:author="Asus" w:date="2015-11-15T09:08:00Z"/>
                <w:del w:id="125" w:author="Faishal Dwi Ismail" w:date="2017-01-04T10:13:00Z"/>
              </w:rPr>
              <w:pPrChange w:id="126" w:author="Alfiady" w:date="2016-09-23T10:31:00Z">
                <w:pPr>
                  <w:jc w:val="both"/>
                </w:pPr>
              </w:pPrChange>
            </w:pPr>
          </w:p>
        </w:tc>
      </w:tr>
      <w:tr w:rsidR="00623540" w:rsidRPr="0036762D" w:rsidDel="00265846" w:rsidTr="00036E4B">
        <w:trPr>
          <w:cantSplit/>
          <w:trHeight w:val="225"/>
          <w:ins w:id="127" w:author="Asus" w:date="2015-11-15T09:08:00Z"/>
          <w:del w:id="128" w:author="Faishal Dwi Ismail" w:date="2017-01-04T10:13:00Z"/>
          <w:trPrChange w:id="129" w:author="Alfiady" w:date="2016-09-23T10:31:00Z">
            <w:trPr>
              <w:cantSplit/>
              <w:trHeight w:val="225"/>
            </w:trPr>
          </w:trPrChange>
        </w:trPr>
        <w:tc>
          <w:tcPr>
            <w:tcW w:w="2235" w:type="dxa"/>
            <w:gridSpan w:val="3"/>
            <w:tcPrChange w:id="130" w:author="Alfiady" w:date="2016-09-23T10:31:00Z">
              <w:tcPr>
                <w:tcW w:w="2235" w:type="dxa"/>
                <w:gridSpan w:val="3"/>
              </w:tcPr>
            </w:tcPrChange>
          </w:tcPr>
          <w:p w:rsidR="00623540" w:rsidRPr="0036762D" w:rsidDel="00265846" w:rsidRDefault="00623540" w:rsidP="006B7262">
            <w:pPr>
              <w:rPr>
                <w:ins w:id="131" w:author="Asus" w:date="2015-11-15T09:08:00Z"/>
                <w:del w:id="132" w:author="Faishal Dwi Ismail" w:date="2017-01-04T10:13:00Z"/>
                <w:sz w:val="20"/>
              </w:rPr>
            </w:pPr>
            <w:ins w:id="133" w:author="Asus" w:date="2015-11-15T09:08:00Z">
              <w:del w:id="134" w:author="Faishal Dwi Ismail" w:date="2017-01-04T10:13:00Z">
                <w:r w:rsidRPr="0036762D" w:rsidDel="00265846">
                  <w:rPr>
                    <w:sz w:val="20"/>
                  </w:rPr>
                  <w:delText xml:space="preserve">Prepared </w:delText>
                </w:r>
              </w:del>
            </w:ins>
          </w:p>
        </w:tc>
        <w:tc>
          <w:tcPr>
            <w:tcW w:w="1185" w:type="dxa"/>
            <w:gridSpan w:val="2"/>
            <w:tcPrChange w:id="135" w:author="Alfiady" w:date="2016-09-23T10:31:00Z">
              <w:tcPr>
                <w:tcW w:w="1185" w:type="dxa"/>
                <w:gridSpan w:val="2"/>
              </w:tcPr>
            </w:tcPrChange>
          </w:tcPr>
          <w:p w:rsidR="00623540" w:rsidRPr="0036762D" w:rsidDel="00265846" w:rsidRDefault="00623540" w:rsidP="006B7262">
            <w:pPr>
              <w:rPr>
                <w:ins w:id="136" w:author="Asus" w:date="2015-11-15T09:08:00Z"/>
                <w:del w:id="137" w:author="Faishal Dwi Ismail" w:date="2017-01-04T10:13:00Z"/>
                <w:sz w:val="20"/>
              </w:rPr>
            </w:pPr>
            <w:ins w:id="138" w:author="Asus" w:date="2015-11-15T09:08:00Z">
              <w:del w:id="139" w:author="Faishal Dwi Ismail" w:date="2017-01-04T10:13:00Z">
                <w:r w:rsidRPr="0036762D" w:rsidDel="00265846">
                  <w:rPr>
                    <w:sz w:val="20"/>
                  </w:rPr>
                  <w:delText>WM</w:delText>
                </w:r>
              </w:del>
            </w:ins>
            <w:ins w:id="140" w:author="Alfiady" w:date="2016-04-19T14:08:00Z">
              <w:del w:id="141" w:author="Faishal Dwi Ismail" w:date="2017-01-04T10:13:00Z">
                <w:r w:rsidR="00D069D2" w:rsidRPr="0036762D" w:rsidDel="00265846">
                  <w:rPr>
                    <w:sz w:val="20"/>
                  </w:rPr>
                  <w:delText>ALF</w:delText>
                </w:r>
              </w:del>
            </w:ins>
          </w:p>
        </w:tc>
        <w:tc>
          <w:tcPr>
            <w:tcW w:w="1139" w:type="dxa"/>
            <w:gridSpan w:val="2"/>
            <w:tcPrChange w:id="142" w:author="Alfiady" w:date="2016-09-23T10:31:00Z">
              <w:tcPr>
                <w:tcW w:w="1139" w:type="dxa"/>
                <w:gridSpan w:val="2"/>
              </w:tcPr>
            </w:tcPrChange>
          </w:tcPr>
          <w:p w:rsidR="00623540" w:rsidRPr="0036762D" w:rsidDel="00265846" w:rsidRDefault="00623540" w:rsidP="006B7262">
            <w:pPr>
              <w:jc w:val="both"/>
              <w:rPr>
                <w:ins w:id="143" w:author="Asus" w:date="2015-11-15T09:08:00Z"/>
                <w:del w:id="144" w:author="Faishal Dwi Ismail" w:date="2017-01-04T10:13:00Z"/>
                <w:sz w:val="20"/>
              </w:rPr>
            </w:pPr>
            <w:ins w:id="145" w:author="Asus" w:date="2015-11-15T09:08:00Z">
              <w:del w:id="146" w:author="Faishal Dwi Ismail" w:date="2017-01-04T10:13:00Z">
                <w:r w:rsidRPr="0036762D" w:rsidDel="00265846">
                  <w:rPr>
                    <w:sz w:val="20"/>
                  </w:rPr>
                  <w:delText>RPS</w:delText>
                </w:r>
              </w:del>
            </w:ins>
          </w:p>
        </w:tc>
        <w:tc>
          <w:tcPr>
            <w:tcW w:w="5184" w:type="dxa"/>
            <w:gridSpan w:val="2"/>
            <w:vMerge w:val="restart"/>
            <w:tcPrChange w:id="147" w:author="Alfiady" w:date="2016-09-23T10:31:00Z">
              <w:tcPr>
                <w:tcW w:w="5184" w:type="dxa"/>
                <w:gridSpan w:val="2"/>
                <w:vMerge w:val="restart"/>
              </w:tcPr>
            </w:tcPrChange>
          </w:tcPr>
          <w:p w:rsidR="00623540" w:rsidRPr="0036762D" w:rsidDel="00265846" w:rsidRDefault="00623540" w:rsidP="006B7262">
            <w:pPr>
              <w:jc w:val="both"/>
              <w:rPr>
                <w:ins w:id="148" w:author="Asus" w:date="2015-11-15T09:08:00Z"/>
                <w:del w:id="149" w:author="Faishal Dwi Ismail" w:date="2017-01-04T10:13:00Z"/>
                <w:sz w:val="20"/>
              </w:rPr>
            </w:pPr>
          </w:p>
          <w:p w:rsidR="00623540" w:rsidRPr="0036762D" w:rsidDel="00265846" w:rsidRDefault="002E7875" w:rsidP="006B7262">
            <w:pPr>
              <w:jc w:val="both"/>
              <w:rPr>
                <w:ins w:id="150" w:author="Asus" w:date="2015-11-15T09:08:00Z"/>
                <w:del w:id="151" w:author="Faishal Dwi Ismail" w:date="2017-01-04T10:13:00Z"/>
                <w:sz w:val="20"/>
              </w:rPr>
            </w:pPr>
            <w:ins w:id="152" w:author="Asus" w:date="2015-11-15T09:08:00Z">
              <w:del w:id="153" w:author="Faishal Dwi Ismail" w:date="2017-01-04T10:13:00Z">
                <w:r w:rsidDel="00265846">
                  <w:rPr>
                    <w:noProof/>
                    <w:sz w:val="20"/>
                    <w:lang w:val="id-ID" w:eastAsia="id-ID"/>
                    <w:rPrChange w:id="154">
                      <w:rPr>
                        <w:noProof/>
                        <w:lang w:val="id-ID" w:eastAsia="id-ID"/>
                      </w:rPr>
                    </w:rPrChange>
                  </w:rPr>
                  <w:drawing>
                    <wp:inline distT="0" distB="0" distL="0" distR="0" wp14:anchorId="0993AC76" wp14:editId="014BE910">
                      <wp:extent cx="3180080" cy="737235"/>
                      <wp:effectExtent l="0" t="0" r="127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0080" cy="737235"/>
                              </a:xfrm>
                              <a:prstGeom prst="rect">
                                <a:avLst/>
                              </a:prstGeom>
                              <a:noFill/>
                              <a:ln>
                                <a:noFill/>
                              </a:ln>
                            </pic:spPr>
                          </pic:pic>
                        </a:graphicData>
                      </a:graphic>
                    </wp:inline>
                  </w:drawing>
                </w:r>
              </w:del>
            </w:ins>
          </w:p>
          <w:p w:rsidR="00623540" w:rsidRPr="0036762D" w:rsidDel="00265846" w:rsidRDefault="00623540" w:rsidP="006B7262">
            <w:pPr>
              <w:jc w:val="both"/>
              <w:rPr>
                <w:ins w:id="155" w:author="Asus" w:date="2015-11-15T09:08:00Z"/>
                <w:del w:id="156" w:author="Faishal Dwi Ismail" w:date="2017-01-04T10:13:00Z"/>
                <w:sz w:val="20"/>
              </w:rPr>
            </w:pPr>
          </w:p>
          <w:p w:rsidR="00623540" w:rsidRPr="0036762D" w:rsidDel="00265846" w:rsidRDefault="00623540" w:rsidP="006B7262">
            <w:pPr>
              <w:jc w:val="both"/>
              <w:rPr>
                <w:ins w:id="157" w:author="Asus" w:date="2015-11-15T09:08:00Z"/>
                <w:del w:id="158" w:author="Faishal Dwi Ismail" w:date="2017-01-04T10:13:00Z"/>
                <w:b/>
                <w:szCs w:val="24"/>
              </w:rPr>
            </w:pPr>
            <w:ins w:id="159" w:author="Asus" w:date="2015-11-15T09:08:00Z">
              <w:del w:id="160" w:author="Faishal Dwi Ismail" w:date="2017-01-04T10:13:00Z">
                <w:r w:rsidRPr="0036762D" w:rsidDel="00265846">
                  <w:rPr>
                    <w:b/>
                    <w:szCs w:val="24"/>
                  </w:rPr>
                  <w:delText>Location : Rantau Dedap, Muara Enim</w:delText>
                </w:r>
              </w:del>
            </w:ins>
            <w:ins w:id="161" w:author="Alfiady" w:date="2016-04-19T14:08:00Z">
              <w:del w:id="162" w:author="Faishal Dwi Ismail" w:date="2017-01-04T10:13:00Z">
                <w:r w:rsidR="00D069D2" w:rsidRPr="0036762D" w:rsidDel="00265846">
                  <w:rPr>
                    <w:b/>
                    <w:szCs w:val="24"/>
                  </w:rPr>
                  <w:delText>Muara Labuh, South Solok -</w:delText>
                </w:r>
              </w:del>
            </w:ins>
            <w:ins w:id="163" w:author="herwin-azis" w:date="2016-12-15T10:59:00Z">
              <w:del w:id="164" w:author="Faishal Dwi Ismail" w:date="2017-01-04T10:13:00Z">
                <w:r w:rsidR="009063FB" w:rsidDel="00265846">
                  <w:rPr>
                    <w:b/>
                    <w:szCs w:val="24"/>
                  </w:rPr>
                  <w:delText>–</w:delText>
                </w:r>
              </w:del>
            </w:ins>
            <w:ins w:id="165" w:author="Alfiady" w:date="2016-04-19T14:08:00Z">
              <w:del w:id="166" w:author="Faishal Dwi Ismail" w:date="2017-01-04T10:13:00Z">
                <w:r w:rsidR="00D069D2" w:rsidRPr="0036762D" w:rsidDel="00265846">
                  <w:rPr>
                    <w:b/>
                    <w:szCs w:val="24"/>
                  </w:rPr>
                  <w:delText xml:space="preserve"> West</w:delText>
                </w:r>
              </w:del>
            </w:ins>
            <w:ins w:id="167" w:author="herwin-azis" w:date="2016-12-15T10:59:00Z">
              <w:del w:id="168" w:author="Faishal Dwi Ismail" w:date="2017-01-04T10:13:00Z">
                <w:r w:rsidR="009063FB" w:rsidDel="00265846">
                  <w:rPr>
                    <w:b/>
                    <w:szCs w:val="24"/>
                  </w:rPr>
                  <w:delText xml:space="preserve"> </w:delText>
                </w:r>
              </w:del>
            </w:ins>
            <w:ins w:id="169" w:author="Alfiady" w:date="2016-04-19T14:08:00Z">
              <w:del w:id="170" w:author="Faishal Dwi Ismail" w:date="2017-01-04T10:13:00Z">
                <w:r w:rsidR="00D069D2" w:rsidRPr="0036762D" w:rsidDel="00265846">
                  <w:rPr>
                    <w:b/>
                    <w:szCs w:val="24"/>
                  </w:rPr>
                  <w:delText>Sumatera</w:delText>
                </w:r>
              </w:del>
            </w:ins>
          </w:p>
          <w:p w:rsidR="00623540" w:rsidRPr="0036762D" w:rsidDel="00265846" w:rsidRDefault="00623540" w:rsidP="006B7262">
            <w:pPr>
              <w:jc w:val="both"/>
              <w:rPr>
                <w:ins w:id="171" w:author="Asus" w:date="2015-11-15T09:08:00Z"/>
                <w:del w:id="172" w:author="Faishal Dwi Ismail" w:date="2017-01-04T10:13:00Z"/>
                <w:sz w:val="20"/>
              </w:rPr>
            </w:pPr>
          </w:p>
        </w:tc>
      </w:tr>
      <w:tr w:rsidR="00623540" w:rsidRPr="0036762D" w:rsidDel="00265846" w:rsidTr="00036E4B">
        <w:trPr>
          <w:cantSplit/>
          <w:trHeight w:val="225"/>
          <w:ins w:id="173" w:author="Asus" w:date="2015-11-15T09:08:00Z"/>
          <w:del w:id="174" w:author="Faishal Dwi Ismail" w:date="2017-01-04T10:13:00Z"/>
          <w:trPrChange w:id="175" w:author="Alfiady" w:date="2016-09-23T10:31:00Z">
            <w:trPr>
              <w:cantSplit/>
              <w:trHeight w:val="225"/>
            </w:trPr>
          </w:trPrChange>
        </w:trPr>
        <w:tc>
          <w:tcPr>
            <w:tcW w:w="2235" w:type="dxa"/>
            <w:gridSpan w:val="3"/>
            <w:tcPrChange w:id="176" w:author="Alfiady" w:date="2016-09-23T10:31:00Z">
              <w:tcPr>
                <w:tcW w:w="2235" w:type="dxa"/>
                <w:gridSpan w:val="3"/>
              </w:tcPr>
            </w:tcPrChange>
          </w:tcPr>
          <w:p w:rsidR="00623540" w:rsidRPr="0036762D" w:rsidDel="00265846" w:rsidRDefault="00623540" w:rsidP="006B7262">
            <w:pPr>
              <w:rPr>
                <w:ins w:id="177" w:author="Asus" w:date="2015-11-15T09:08:00Z"/>
                <w:del w:id="178" w:author="Faishal Dwi Ismail" w:date="2017-01-04T10:13:00Z"/>
                <w:sz w:val="20"/>
              </w:rPr>
            </w:pPr>
            <w:ins w:id="179" w:author="Asus" w:date="2015-11-15T09:08:00Z">
              <w:del w:id="180" w:author="Faishal Dwi Ismail" w:date="2017-01-04T10:13:00Z">
                <w:r w:rsidRPr="0036762D" w:rsidDel="00265846">
                  <w:rPr>
                    <w:sz w:val="20"/>
                  </w:rPr>
                  <w:delText xml:space="preserve">Checked </w:delText>
                </w:r>
              </w:del>
            </w:ins>
          </w:p>
        </w:tc>
        <w:tc>
          <w:tcPr>
            <w:tcW w:w="1185" w:type="dxa"/>
            <w:gridSpan w:val="2"/>
            <w:tcPrChange w:id="181" w:author="Alfiady" w:date="2016-09-23T10:31:00Z">
              <w:tcPr>
                <w:tcW w:w="1185" w:type="dxa"/>
                <w:gridSpan w:val="2"/>
              </w:tcPr>
            </w:tcPrChange>
          </w:tcPr>
          <w:p w:rsidR="00623540" w:rsidRPr="0036762D" w:rsidDel="00265846" w:rsidRDefault="00623540" w:rsidP="006B7262">
            <w:pPr>
              <w:rPr>
                <w:ins w:id="182" w:author="Asus" w:date="2015-11-15T09:08:00Z"/>
                <w:del w:id="183" w:author="Faishal Dwi Ismail" w:date="2017-01-04T10:13:00Z"/>
                <w:sz w:val="20"/>
              </w:rPr>
            </w:pPr>
            <w:ins w:id="184" w:author="Asus" w:date="2015-11-15T09:08:00Z">
              <w:del w:id="185" w:author="Faishal Dwi Ismail" w:date="2017-01-04T10:13:00Z">
                <w:r w:rsidRPr="0036762D" w:rsidDel="00265846">
                  <w:rPr>
                    <w:sz w:val="20"/>
                  </w:rPr>
                  <w:delText>SS</w:delText>
                </w:r>
              </w:del>
            </w:ins>
            <w:ins w:id="186" w:author="Alfiady" w:date="2016-10-03T16:01:00Z">
              <w:del w:id="187" w:author="Faishal Dwi Ismail" w:date="2017-01-04T10:13:00Z">
                <w:r w:rsidR="002A38D5" w:rsidDel="00265846">
                  <w:rPr>
                    <w:sz w:val="20"/>
                  </w:rPr>
                  <w:delText>HA</w:delText>
                </w:r>
              </w:del>
            </w:ins>
          </w:p>
        </w:tc>
        <w:tc>
          <w:tcPr>
            <w:tcW w:w="1139" w:type="dxa"/>
            <w:gridSpan w:val="2"/>
            <w:tcPrChange w:id="188" w:author="Alfiady" w:date="2016-09-23T10:31:00Z">
              <w:tcPr>
                <w:tcW w:w="1139" w:type="dxa"/>
                <w:gridSpan w:val="2"/>
              </w:tcPr>
            </w:tcPrChange>
          </w:tcPr>
          <w:p w:rsidR="00623540" w:rsidRPr="0036762D" w:rsidDel="00265846" w:rsidRDefault="00623540" w:rsidP="006B7262">
            <w:pPr>
              <w:jc w:val="both"/>
              <w:rPr>
                <w:ins w:id="189" w:author="Asus" w:date="2015-11-15T09:08:00Z"/>
                <w:del w:id="190" w:author="Faishal Dwi Ismail" w:date="2017-01-04T10:13:00Z"/>
                <w:sz w:val="20"/>
              </w:rPr>
            </w:pPr>
          </w:p>
        </w:tc>
        <w:tc>
          <w:tcPr>
            <w:tcW w:w="5184" w:type="dxa"/>
            <w:gridSpan w:val="2"/>
            <w:vMerge/>
            <w:tcPrChange w:id="191" w:author="Alfiady" w:date="2016-09-23T10:31:00Z">
              <w:tcPr>
                <w:tcW w:w="5184" w:type="dxa"/>
                <w:gridSpan w:val="2"/>
                <w:vMerge/>
              </w:tcPr>
            </w:tcPrChange>
          </w:tcPr>
          <w:p w:rsidR="00623540" w:rsidRPr="0036762D" w:rsidDel="00265846" w:rsidRDefault="00623540" w:rsidP="006B7262">
            <w:pPr>
              <w:jc w:val="both"/>
              <w:rPr>
                <w:ins w:id="192" w:author="Asus" w:date="2015-11-15T09:08:00Z"/>
                <w:del w:id="193" w:author="Faishal Dwi Ismail" w:date="2017-01-04T10:13:00Z"/>
                <w:sz w:val="20"/>
              </w:rPr>
            </w:pPr>
          </w:p>
        </w:tc>
      </w:tr>
      <w:tr w:rsidR="00623540" w:rsidRPr="0036762D" w:rsidDel="00265846" w:rsidTr="00036E4B">
        <w:trPr>
          <w:cantSplit/>
          <w:trHeight w:val="242"/>
          <w:ins w:id="194" w:author="Asus" w:date="2015-11-15T09:08:00Z"/>
          <w:del w:id="195" w:author="Faishal Dwi Ismail" w:date="2017-01-04T10:13:00Z"/>
          <w:trPrChange w:id="196" w:author="Alfiady" w:date="2016-09-23T10:31:00Z">
            <w:trPr>
              <w:cantSplit/>
              <w:trHeight w:val="242"/>
            </w:trPr>
          </w:trPrChange>
        </w:trPr>
        <w:tc>
          <w:tcPr>
            <w:tcW w:w="2235" w:type="dxa"/>
            <w:gridSpan w:val="3"/>
            <w:tcPrChange w:id="197" w:author="Alfiady" w:date="2016-09-23T10:31:00Z">
              <w:tcPr>
                <w:tcW w:w="2235" w:type="dxa"/>
                <w:gridSpan w:val="3"/>
              </w:tcPr>
            </w:tcPrChange>
          </w:tcPr>
          <w:p w:rsidR="00623540" w:rsidRPr="0036762D" w:rsidDel="00265846" w:rsidRDefault="00623540" w:rsidP="006B7262">
            <w:pPr>
              <w:rPr>
                <w:ins w:id="198" w:author="Asus" w:date="2015-11-15T09:08:00Z"/>
                <w:del w:id="199" w:author="Faishal Dwi Ismail" w:date="2017-01-04T10:13:00Z"/>
                <w:sz w:val="20"/>
              </w:rPr>
            </w:pPr>
            <w:ins w:id="200" w:author="Asus" w:date="2015-11-15T09:08:00Z">
              <w:del w:id="201" w:author="Faishal Dwi Ismail" w:date="2017-01-04T10:13:00Z">
                <w:r w:rsidRPr="0036762D" w:rsidDel="00265846">
                  <w:rPr>
                    <w:sz w:val="20"/>
                  </w:rPr>
                  <w:delText xml:space="preserve">Approved </w:delText>
                </w:r>
              </w:del>
            </w:ins>
          </w:p>
        </w:tc>
        <w:tc>
          <w:tcPr>
            <w:tcW w:w="1185" w:type="dxa"/>
            <w:gridSpan w:val="2"/>
            <w:tcPrChange w:id="202" w:author="Alfiady" w:date="2016-09-23T10:31:00Z">
              <w:tcPr>
                <w:tcW w:w="1185" w:type="dxa"/>
                <w:gridSpan w:val="2"/>
              </w:tcPr>
            </w:tcPrChange>
          </w:tcPr>
          <w:p w:rsidR="00623540" w:rsidRPr="0036762D" w:rsidDel="00265846" w:rsidRDefault="002A38D5" w:rsidP="006B7262">
            <w:pPr>
              <w:rPr>
                <w:ins w:id="203" w:author="Asus" w:date="2015-11-15T09:08:00Z"/>
                <w:del w:id="204" w:author="Faishal Dwi Ismail" w:date="2017-01-04T10:13:00Z"/>
                <w:sz w:val="20"/>
              </w:rPr>
            </w:pPr>
            <w:ins w:id="205" w:author="Alfiady" w:date="2016-10-03T16:01:00Z">
              <w:del w:id="206" w:author="Faishal Dwi Ismail" w:date="2017-01-04T10:13:00Z">
                <w:r w:rsidDel="00265846">
                  <w:rPr>
                    <w:sz w:val="20"/>
                  </w:rPr>
                  <w:delText>NG</w:delText>
                </w:r>
              </w:del>
            </w:ins>
            <w:ins w:id="207" w:author="Asus" w:date="2015-11-15T09:08:00Z">
              <w:del w:id="208" w:author="Faishal Dwi Ismail" w:date="2017-01-04T10:13:00Z">
                <w:r w:rsidR="00623540" w:rsidRPr="0036762D" w:rsidDel="00265846">
                  <w:rPr>
                    <w:sz w:val="20"/>
                  </w:rPr>
                  <w:delText>HA</w:delText>
                </w:r>
              </w:del>
            </w:ins>
          </w:p>
        </w:tc>
        <w:tc>
          <w:tcPr>
            <w:tcW w:w="1139" w:type="dxa"/>
            <w:gridSpan w:val="2"/>
            <w:tcPrChange w:id="209" w:author="Alfiady" w:date="2016-09-23T10:31:00Z">
              <w:tcPr>
                <w:tcW w:w="1139" w:type="dxa"/>
                <w:gridSpan w:val="2"/>
              </w:tcPr>
            </w:tcPrChange>
          </w:tcPr>
          <w:p w:rsidR="00623540" w:rsidRPr="0036762D" w:rsidDel="00265846" w:rsidRDefault="00623540" w:rsidP="006B7262">
            <w:pPr>
              <w:jc w:val="both"/>
              <w:rPr>
                <w:ins w:id="210" w:author="Asus" w:date="2015-11-15T09:08:00Z"/>
                <w:del w:id="211" w:author="Faishal Dwi Ismail" w:date="2017-01-04T10:13:00Z"/>
                <w:sz w:val="20"/>
              </w:rPr>
            </w:pPr>
          </w:p>
        </w:tc>
        <w:tc>
          <w:tcPr>
            <w:tcW w:w="5184" w:type="dxa"/>
            <w:gridSpan w:val="2"/>
            <w:vMerge/>
            <w:tcPrChange w:id="212" w:author="Alfiady" w:date="2016-09-23T10:31:00Z">
              <w:tcPr>
                <w:tcW w:w="5184" w:type="dxa"/>
                <w:gridSpan w:val="2"/>
                <w:vMerge/>
              </w:tcPr>
            </w:tcPrChange>
          </w:tcPr>
          <w:p w:rsidR="00623540" w:rsidRPr="0036762D" w:rsidDel="00265846" w:rsidRDefault="00623540" w:rsidP="006B7262">
            <w:pPr>
              <w:jc w:val="both"/>
              <w:rPr>
                <w:ins w:id="213" w:author="Asus" w:date="2015-11-15T09:08:00Z"/>
                <w:del w:id="214" w:author="Faishal Dwi Ismail" w:date="2017-01-04T10:13:00Z"/>
                <w:sz w:val="20"/>
              </w:rPr>
            </w:pPr>
          </w:p>
        </w:tc>
      </w:tr>
      <w:tr w:rsidR="00623540" w:rsidRPr="0036762D" w:rsidDel="00265846" w:rsidTr="00036E4B">
        <w:trPr>
          <w:cantSplit/>
          <w:trHeight w:val="225"/>
          <w:ins w:id="215" w:author="Asus" w:date="2015-11-15T09:08:00Z"/>
          <w:del w:id="216" w:author="Faishal Dwi Ismail" w:date="2017-01-04T10:13:00Z"/>
          <w:trPrChange w:id="217" w:author="Alfiady" w:date="2016-09-23T10:31:00Z">
            <w:trPr>
              <w:cantSplit/>
              <w:trHeight w:val="225"/>
            </w:trPr>
          </w:trPrChange>
        </w:trPr>
        <w:tc>
          <w:tcPr>
            <w:tcW w:w="4559" w:type="dxa"/>
            <w:gridSpan w:val="7"/>
            <w:tcPrChange w:id="218" w:author="Alfiady" w:date="2016-09-23T10:31:00Z">
              <w:tcPr>
                <w:tcW w:w="4559" w:type="dxa"/>
                <w:gridSpan w:val="7"/>
              </w:tcPr>
            </w:tcPrChange>
          </w:tcPr>
          <w:p w:rsidR="00623540" w:rsidRPr="0036762D" w:rsidDel="00265846" w:rsidRDefault="00623540" w:rsidP="006B7262">
            <w:pPr>
              <w:jc w:val="both"/>
              <w:rPr>
                <w:ins w:id="219" w:author="Asus" w:date="2015-11-15T09:08:00Z"/>
                <w:del w:id="220" w:author="Faishal Dwi Ismail" w:date="2017-01-04T10:13:00Z"/>
                <w:sz w:val="20"/>
              </w:rPr>
            </w:pPr>
          </w:p>
        </w:tc>
        <w:tc>
          <w:tcPr>
            <w:tcW w:w="5184" w:type="dxa"/>
            <w:gridSpan w:val="2"/>
            <w:vMerge/>
            <w:tcPrChange w:id="221" w:author="Alfiady" w:date="2016-09-23T10:31:00Z">
              <w:tcPr>
                <w:tcW w:w="5184" w:type="dxa"/>
                <w:gridSpan w:val="2"/>
                <w:vMerge/>
              </w:tcPr>
            </w:tcPrChange>
          </w:tcPr>
          <w:p w:rsidR="00623540" w:rsidRPr="0036762D" w:rsidDel="00265846" w:rsidRDefault="00623540" w:rsidP="006B7262">
            <w:pPr>
              <w:jc w:val="both"/>
              <w:rPr>
                <w:ins w:id="222" w:author="Asus" w:date="2015-11-15T09:08:00Z"/>
                <w:del w:id="223" w:author="Faishal Dwi Ismail" w:date="2017-01-04T10:13:00Z"/>
                <w:sz w:val="20"/>
              </w:rPr>
            </w:pPr>
          </w:p>
        </w:tc>
      </w:tr>
      <w:tr w:rsidR="00623540" w:rsidRPr="0036762D" w:rsidDel="00265846" w:rsidTr="00036E4B">
        <w:trPr>
          <w:cantSplit/>
          <w:trHeight w:val="1176"/>
          <w:ins w:id="224" w:author="Asus" w:date="2015-11-15T09:08:00Z"/>
          <w:del w:id="225" w:author="Faishal Dwi Ismail" w:date="2017-01-04T10:13:00Z"/>
          <w:trPrChange w:id="226" w:author="Alfiady" w:date="2016-09-23T10:31:00Z">
            <w:trPr>
              <w:cantSplit/>
              <w:trHeight w:val="1176"/>
            </w:trPr>
          </w:trPrChange>
        </w:trPr>
        <w:tc>
          <w:tcPr>
            <w:tcW w:w="4559" w:type="dxa"/>
            <w:gridSpan w:val="7"/>
            <w:tcBorders>
              <w:bottom w:val="single" w:sz="2" w:space="0" w:color="auto"/>
            </w:tcBorders>
            <w:tcPrChange w:id="227" w:author="Alfiady" w:date="2016-09-23T10:31:00Z">
              <w:tcPr>
                <w:tcW w:w="4559" w:type="dxa"/>
                <w:gridSpan w:val="7"/>
                <w:tcBorders>
                  <w:bottom w:val="single" w:sz="2" w:space="0" w:color="auto"/>
                </w:tcBorders>
              </w:tcPr>
            </w:tcPrChange>
          </w:tcPr>
          <w:p w:rsidR="00623540" w:rsidRPr="0036762D" w:rsidDel="00265846" w:rsidRDefault="00623540" w:rsidP="006B7262">
            <w:pPr>
              <w:jc w:val="both"/>
              <w:rPr>
                <w:ins w:id="228" w:author="Asus" w:date="2015-11-15T09:08:00Z"/>
                <w:del w:id="229" w:author="Faishal Dwi Ismail" w:date="2017-01-04T10:13:00Z"/>
                <w:sz w:val="20"/>
              </w:rPr>
            </w:pPr>
          </w:p>
        </w:tc>
        <w:tc>
          <w:tcPr>
            <w:tcW w:w="5184" w:type="dxa"/>
            <w:gridSpan w:val="2"/>
            <w:vMerge/>
            <w:tcBorders>
              <w:bottom w:val="single" w:sz="2" w:space="0" w:color="auto"/>
            </w:tcBorders>
            <w:tcPrChange w:id="230" w:author="Alfiady" w:date="2016-09-23T10:31:00Z">
              <w:tcPr>
                <w:tcW w:w="5184" w:type="dxa"/>
                <w:gridSpan w:val="2"/>
                <w:vMerge/>
                <w:tcBorders>
                  <w:bottom w:val="single" w:sz="2" w:space="0" w:color="auto"/>
                </w:tcBorders>
              </w:tcPr>
            </w:tcPrChange>
          </w:tcPr>
          <w:p w:rsidR="00623540" w:rsidRPr="0036762D" w:rsidDel="00265846" w:rsidRDefault="00623540" w:rsidP="006B7262">
            <w:pPr>
              <w:jc w:val="both"/>
              <w:rPr>
                <w:ins w:id="231" w:author="Asus" w:date="2015-11-15T09:08:00Z"/>
                <w:del w:id="232" w:author="Faishal Dwi Ismail" w:date="2017-01-04T10:13:00Z"/>
                <w:sz w:val="20"/>
              </w:rPr>
            </w:pPr>
          </w:p>
        </w:tc>
      </w:tr>
      <w:tr w:rsidR="00623540" w:rsidRPr="0036762D" w:rsidDel="00265846" w:rsidTr="00036E4B">
        <w:trPr>
          <w:cantSplit/>
          <w:trHeight w:val="225"/>
          <w:ins w:id="233" w:author="Asus" w:date="2015-11-15T09:08:00Z"/>
          <w:del w:id="234" w:author="Faishal Dwi Ismail" w:date="2017-01-04T10:13:00Z"/>
          <w:trPrChange w:id="235" w:author="Alfiady" w:date="2016-09-23T10:31:00Z">
            <w:trPr>
              <w:cantSplit/>
              <w:trHeight w:val="225"/>
            </w:trPr>
          </w:trPrChange>
        </w:trPr>
        <w:tc>
          <w:tcPr>
            <w:tcW w:w="983" w:type="dxa"/>
            <w:tcBorders>
              <w:top w:val="single" w:sz="2" w:space="0" w:color="auto"/>
              <w:left w:val="single" w:sz="2" w:space="0" w:color="auto"/>
              <w:bottom w:val="single" w:sz="2" w:space="0" w:color="auto"/>
              <w:right w:val="single" w:sz="2" w:space="0" w:color="auto"/>
            </w:tcBorders>
            <w:tcPrChange w:id="236" w:author="Alfiady" w:date="2016-09-23T10:31:00Z">
              <w:tcPr>
                <w:tcW w:w="983" w:type="dxa"/>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37" w:author="Asus" w:date="2015-11-15T09:08:00Z"/>
                <w:del w:id="238" w:author="Faishal Dwi Ismail" w:date="2017-01-04T10:13:00Z"/>
                <w:sz w:val="20"/>
              </w:rPr>
            </w:pPr>
            <w:ins w:id="239" w:author="Asus" w:date="2015-11-15T09:08:00Z">
              <w:del w:id="240" w:author="Faishal Dwi Ismail" w:date="2017-01-04T10:13:00Z">
                <w:r w:rsidRPr="0036762D" w:rsidDel="00265846">
                  <w:rPr>
                    <w:sz w:val="20"/>
                  </w:rPr>
                  <w:delText>Revision</w:delText>
                </w:r>
              </w:del>
            </w:ins>
          </w:p>
        </w:tc>
        <w:tc>
          <w:tcPr>
            <w:tcW w:w="983" w:type="dxa"/>
            <w:tcBorders>
              <w:top w:val="single" w:sz="2" w:space="0" w:color="auto"/>
              <w:left w:val="single" w:sz="2" w:space="0" w:color="auto"/>
              <w:bottom w:val="single" w:sz="2" w:space="0" w:color="auto"/>
              <w:right w:val="single" w:sz="2" w:space="0" w:color="auto"/>
            </w:tcBorders>
            <w:tcPrChange w:id="241" w:author="Alfiady" w:date="2016-09-23T10:31:00Z">
              <w:tcPr>
                <w:tcW w:w="983" w:type="dxa"/>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42" w:author="Asus" w:date="2015-11-15T09:08:00Z"/>
                <w:del w:id="243" w:author="Faishal Dwi Ismail" w:date="2017-01-04T10:13:00Z"/>
                <w:sz w:val="20"/>
              </w:rPr>
            </w:pPr>
            <w:ins w:id="244" w:author="Asus" w:date="2015-11-15T09:08:00Z">
              <w:del w:id="245" w:author="Faishal Dwi Ismail" w:date="2017-01-04T10:13:00Z">
                <w:r w:rsidRPr="0036762D" w:rsidDel="00265846">
                  <w:rPr>
                    <w:sz w:val="20"/>
                  </w:rPr>
                  <w:delText>Date</w:delText>
                </w:r>
              </w:del>
            </w:ins>
          </w:p>
        </w:tc>
        <w:tc>
          <w:tcPr>
            <w:tcW w:w="536" w:type="dxa"/>
            <w:gridSpan w:val="2"/>
            <w:tcBorders>
              <w:top w:val="single" w:sz="2" w:space="0" w:color="auto"/>
              <w:left w:val="single" w:sz="2" w:space="0" w:color="auto"/>
              <w:bottom w:val="single" w:sz="2" w:space="0" w:color="auto"/>
              <w:right w:val="single" w:sz="2" w:space="0" w:color="auto"/>
            </w:tcBorders>
            <w:tcPrChange w:id="246" w:author="Alfiady" w:date="2016-09-23T10:31:00Z">
              <w:tcPr>
                <w:tcW w:w="536" w:type="dxa"/>
                <w:gridSpan w:val="2"/>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47" w:author="Asus" w:date="2015-11-15T09:08:00Z"/>
                <w:del w:id="248" w:author="Faishal Dwi Ismail" w:date="2017-01-04T10:13:00Z"/>
                <w:sz w:val="20"/>
              </w:rPr>
            </w:pPr>
            <w:ins w:id="249" w:author="Asus" w:date="2015-11-15T09:08:00Z">
              <w:del w:id="250" w:author="Faishal Dwi Ismail" w:date="2017-01-04T10:13:00Z">
                <w:r w:rsidRPr="0036762D" w:rsidDel="00265846">
                  <w:rPr>
                    <w:sz w:val="20"/>
                  </w:rPr>
                  <w:delText>By</w:delText>
                </w:r>
              </w:del>
            </w:ins>
          </w:p>
        </w:tc>
        <w:tc>
          <w:tcPr>
            <w:tcW w:w="1162" w:type="dxa"/>
            <w:gridSpan w:val="2"/>
            <w:tcBorders>
              <w:top w:val="single" w:sz="2" w:space="0" w:color="auto"/>
              <w:left w:val="single" w:sz="2" w:space="0" w:color="auto"/>
              <w:bottom w:val="single" w:sz="2" w:space="0" w:color="auto"/>
              <w:right w:val="single" w:sz="2" w:space="0" w:color="auto"/>
            </w:tcBorders>
            <w:tcPrChange w:id="251" w:author="Alfiady" w:date="2016-09-23T10:31:00Z">
              <w:tcPr>
                <w:tcW w:w="1162" w:type="dxa"/>
                <w:gridSpan w:val="2"/>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52" w:author="Asus" w:date="2015-11-15T09:08:00Z"/>
                <w:del w:id="253" w:author="Faishal Dwi Ismail" w:date="2017-01-04T10:13:00Z"/>
                <w:sz w:val="20"/>
              </w:rPr>
            </w:pPr>
            <w:ins w:id="254" w:author="Asus" w:date="2015-11-15T09:08:00Z">
              <w:del w:id="255" w:author="Faishal Dwi Ismail" w:date="2017-01-04T10:13:00Z">
                <w:r w:rsidRPr="0036762D" w:rsidDel="00265846">
                  <w:rPr>
                    <w:sz w:val="20"/>
                  </w:rPr>
                  <w:delText>Reviewed</w:delText>
                </w:r>
              </w:del>
            </w:ins>
          </w:p>
        </w:tc>
        <w:tc>
          <w:tcPr>
            <w:tcW w:w="1609" w:type="dxa"/>
            <w:gridSpan w:val="2"/>
            <w:tcBorders>
              <w:top w:val="single" w:sz="2" w:space="0" w:color="auto"/>
              <w:left w:val="single" w:sz="2" w:space="0" w:color="auto"/>
              <w:bottom w:val="single" w:sz="2" w:space="0" w:color="auto"/>
              <w:right w:val="single" w:sz="2" w:space="0" w:color="auto"/>
            </w:tcBorders>
            <w:tcPrChange w:id="256" w:author="Alfiady" w:date="2016-09-23T10:31:00Z">
              <w:tcPr>
                <w:tcW w:w="1609" w:type="dxa"/>
                <w:gridSpan w:val="2"/>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57" w:author="Asus" w:date="2015-11-15T09:08:00Z"/>
                <w:del w:id="258" w:author="Faishal Dwi Ismail" w:date="2017-01-04T10:13:00Z"/>
                <w:sz w:val="20"/>
              </w:rPr>
            </w:pPr>
            <w:ins w:id="259" w:author="Asus" w:date="2015-11-15T09:08:00Z">
              <w:del w:id="260" w:author="Faishal Dwi Ismail" w:date="2017-01-04T10:13:00Z">
                <w:r w:rsidRPr="0036762D" w:rsidDel="00265846">
                  <w:rPr>
                    <w:sz w:val="20"/>
                  </w:rPr>
                  <w:delText>Approved</w:delText>
                </w:r>
              </w:del>
            </w:ins>
          </w:p>
        </w:tc>
        <w:tc>
          <w:tcPr>
            <w:tcW w:w="4470" w:type="dxa"/>
            <w:tcBorders>
              <w:top w:val="single" w:sz="2" w:space="0" w:color="auto"/>
              <w:left w:val="single" w:sz="2" w:space="0" w:color="auto"/>
              <w:bottom w:val="single" w:sz="2" w:space="0" w:color="auto"/>
              <w:right w:val="single" w:sz="2" w:space="0" w:color="auto"/>
            </w:tcBorders>
            <w:tcPrChange w:id="261" w:author="Alfiady" w:date="2016-09-23T10:31:00Z">
              <w:tcPr>
                <w:tcW w:w="4470" w:type="dxa"/>
                <w:tcBorders>
                  <w:top w:val="single" w:sz="2" w:space="0" w:color="auto"/>
                  <w:left w:val="single" w:sz="2" w:space="0" w:color="auto"/>
                  <w:bottom w:val="single" w:sz="2" w:space="0" w:color="auto"/>
                  <w:right w:val="single" w:sz="2" w:space="0" w:color="auto"/>
                </w:tcBorders>
              </w:tcPr>
            </w:tcPrChange>
          </w:tcPr>
          <w:p w:rsidR="00623540" w:rsidRPr="0036762D" w:rsidDel="00265846" w:rsidRDefault="00623540" w:rsidP="006B7262">
            <w:pPr>
              <w:jc w:val="center"/>
              <w:rPr>
                <w:ins w:id="262" w:author="Asus" w:date="2015-11-15T09:08:00Z"/>
                <w:del w:id="263" w:author="Faishal Dwi Ismail" w:date="2017-01-04T10:13:00Z"/>
                <w:sz w:val="20"/>
              </w:rPr>
            </w:pPr>
            <w:ins w:id="264" w:author="Asus" w:date="2015-11-15T09:08:00Z">
              <w:del w:id="265" w:author="Faishal Dwi Ismail" w:date="2017-01-04T10:13:00Z">
                <w:r w:rsidRPr="0036762D" w:rsidDel="00265846">
                  <w:rPr>
                    <w:sz w:val="20"/>
                  </w:rPr>
                  <w:delText>Description</w:delText>
                </w:r>
              </w:del>
            </w:ins>
          </w:p>
        </w:tc>
      </w:tr>
      <w:tr w:rsidR="00623540" w:rsidRPr="0036762D" w:rsidDel="00265846" w:rsidTr="00036E4B">
        <w:trPr>
          <w:cantSplit/>
          <w:trHeight w:val="259"/>
          <w:ins w:id="266" w:author="Asus" w:date="2015-11-15T09:08:00Z"/>
          <w:del w:id="267" w:author="Faishal Dwi Ismail" w:date="2017-01-04T10:13:00Z"/>
          <w:trPrChange w:id="268" w:author="Alfiady" w:date="2016-09-23T10:31:00Z">
            <w:trPr>
              <w:cantSplit/>
              <w:trHeight w:val="259"/>
            </w:trPr>
          </w:trPrChange>
        </w:trPr>
        <w:tc>
          <w:tcPr>
            <w:tcW w:w="983" w:type="dxa"/>
            <w:tcBorders>
              <w:top w:val="nil"/>
            </w:tcBorders>
            <w:tcPrChange w:id="269" w:author="Alfiady" w:date="2016-09-23T10:31:00Z">
              <w:tcPr>
                <w:tcW w:w="983" w:type="dxa"/>
                <w:tcBorders>
                  <w:top w:val="nil"/>
                </w:tcBorders>
              </w:tcPr>
            </w:tcPrChange>
          </w:tcPr>
          <w:p w:rsidR="00623540" w:rsidRPr="0036762D" w:rsidDel="00265846" w:rsidRDefault="00623540" w:rsidP="006B7262">
            <w:pPr>
              <w:jc w:val="both"/>
              <w:rPr>
                <w:ins w:id="270" w:author="Asus" w:date="2015-11-15T09:08:00Z"/>
                <w:del w:id="271" w:author="Faishal Dwi Ismail" w:date="2017-01-04T10:13:00Z"/>
              </w:rPr>
            </w:pPr>
          </w:p>
        </w:tc>
        <w:tc>
          <w:tcPr>
            <w:tcW w:w="983" w:type="dxa"/>
            <w:tcBorders>
              <w:top w:val="nil"/>
            </w:tcBorders>
            <w:tcPrChange w:id="272" w:author="Alfiady" w:date="2016-09-23T10:31:00Z">
              <w:tcPr>
                <w:tcW w:w="983" w:type="dxa"/>
                <w:tcBorders>
                  <w:top w:val="nil"/>
                </w:tcBorders>
              </w:tcPr>
            </w:tcPrChange>
          </w:tcPr>
          <w:p w:rsidR="00623540" w:rsidRPr="0036762D" w:rsidDel="00265846" w:rsidRDefault="00623540" w:rsidP="006B7262">
            <w:pPr>
              <w:spacing w:line="360" w:lineRule="auto"/>
              <w:jc w:val="both"/>
              <w:rPr>
                <w:ins w:id="273" w:author="Asus" w:date="2015-11-15T09:08:00Z"/>
                <w:del w:id="274" w:author="Faishal Dwi Ismail" w:date="2017-01-04T10:13:00Z"/>
                <w:sz w:val="16"/>
                <w:szCs w:val="16"/>
              </w:rPr>
            </w:pPr>
          </w:p>
        </w:tc>
        <w:tc>
          <w:tcPr>
            <w:tcW w:w="536" w:type="dxa"/>
            <w:gridSpan w:val="2"/>
            <w:tcBorders>
              <w:top w:val="nil"/>
            </w:tcBorders>
            <w:tcPrChange w:id="275" w:author="Alfiady" w:date="2016-09-23T10:31:00Z">
              <w:tcPr>
                <w:tcW w:w="536" w:type="dxa"/>
                <w:gridSpan w:val="2"/>
                <w:tcBorders>
                  <w:top w:val="nil"/>
                </w:tcBorders>
              </w:tcPr>
            </w:tcPrChange>
          </w:tcPr>
          <w:p w:rsidR="00623540" w:rsidRPr="0036762D" w:rsidDel="00265846" w:rsidRDefault="00623540" w:rsidP="006B7262">
            <w:pPr>
              <w:jc w:val="both"/>
              <w:rPr>
                <w:ins w:id="276" w:author="Asus" w:date="2015-11-15T09:08:00Z"/>
                <w:del w:id="277" w:author="Faishal Dwi Ismail" w:date="2017-01-04T10:13:00Z"/>
                <w:sz w:val="20"/>
              </w:rPr>
            </w:pPr>
          </w:p>
        </w:tc>
        <w:tc>
          <w:tcPr>
            <w:tcW w:w="1162" w:type="dxa"/>
            <w:gridSpan w:val="2"/>
            <w:tcBorders>
              <w:top w:val="nil"/>
            </w:tcBorders>
            <w:tcPrChange w:id="278" w:author="Alfiady" w:date="2016-09-23T10:31:00Z">
              <w:tcPr>
                <w:tcW w:w="1162" w:type="dxa"/>
                <w:gridSpan w:val="2"/>
                <w:tcBorders>
                  <w:top w:val="nil"/>
                </w:tcBorders>
              </w:tcPr>
            </w:tcPrChange>
          </w:tcPr>
          <w:p w:rsidR="00623540" w:rsidRPr="0036762D" w:rsidDel="00265846" w:rsidRDefault="00623540" w:rsidP="006B7262">
            <w:pPr>
              <w:jc w:val="both"/>
              <w:rPr>
                <w:ins w:id="279" w:author="Asus" w:date="2015-11-15T09:08:00Z"/>
                <w:del w:id="280" w:author="Faishal Dwi Ismail" w:date="2017-01-04T10:13:00Z"/>
              </w:rPr>
            </w:pPr>
          </w:p>
        </w:tc>
        <w:tc>
          <w:tcPr>
            <w:tcW w:w="1609" w:type="dxa"/>
            <w:gridSpan w:val="2"/>
            <w:tcBorders>
              <w:top w:val="nil"/>
            </w:tcBorders>
            <w:tcPrChange w:id="281" w:author="Alfiady" w:date="2016-09-23T10:31:00Z">
              <w:tcPr>
                <w:tcW w:w="1609" w:type="dxa"/>
                <w:gridSpan w:val="2"/>
                <w:tcBorders>
                  <w:top w:val="nil"/>
                </w:tcBorders>
              </w:tcPr>
            </w:tcPrChange>
          </w:tcPr>
          <w:p w:rsidR="00623540" w:rsidRPr="0036762D" w:rsidDel="00265846" w:rsidRDefault="00623540" w:rsidP="006B7262">
            <w:pPr>
              <w:jc w:val="both"/>
              <w:rPr>
                <w:ins w:id="282" w:author="Asus" w:date="2015-11-15T09:08:00Z"/>
                <w:del w:id="283" w:author="Faishal Dwi Ismail" w:date="2017-01-04T10:13:00Z"/>
              </w:rPr>
            </w:pPr>
          </w:p>
        </w:tc>
        <w:tc>
          <w:tcPr>
            <w:tcW w:w="4470" w:type="dxa"/>
            <w:tcBorders>
              <w:top w:val="nil"/>
            </w:tcBorders>
            <w:tcPrChange w:id="284" w:author="Alfiady" w:date="2016-09-23T10:31:00Z">
              <w:tcPr>
                <w:tcW w:w="4470" w:type="dxa"/>
                <w:tcBorders>
                  <w:top w:val="nil"/>
                </w:tcBorders>
              </w:tcPr>
            </w:tcPrChange>
          </w:tcPr>
          <w:p w:rsidR="00623540" w:rsidRPr="0036762D" w:rsidDel="00265846" w:rsidRDefault="00623540" w:rsidP="006B7262">
            <w:pPr>
              <w:jc w:val="both"/>
              <w:rPr>
                <w:ins w:id="285" w:author="Asus" w:date="2015-11-15T09:08:00Z"/>
                <w:del w:id="286" w:author="Faishal Dwi Ismail" w:date="2017-01-04T10:13:00Z"/>
              </w:rPr>
            </w:pPr>
          </w:p>
        </w:tc>
      </w:tr>
      <w:tr w:rsidR="00623540" w:rsidRPr="0036762D" w:rsidDel="00265846" w:rsidTr="00036E4B">
        <w:trPr>
          <w:cantSplit/>
          <w:trHeight w:val="277"/>
          <w:ins w:id="287" w:author="Asus" w:date="2015-11-15T09:08:00Z"/>
          <w:del w:id="288" w:author="Faishal Dwi Ismail" w:date="2017-01-04T10:13:00Z"/>
          <w:trPrChange w:id="289" w:author="Alfiady" w:date="2016-09-23T10:31:00Z">
            <w:trPr>
              <w:cantSplit/>
              <w:trHeight w:val="277"/>
            </w:trPr>
          </w:trPrChange>
        </w:trPr>
        <w:tc>
          <w:tcPr>
            <w:tcW w:w="983" w:type="dxa"/>
            <w:tcPrChange w:id="290" w:author="Alfiady" w:date="2016-09-23T10:31:00Z">
              <w:tcPr>
                <w:tcW w:w="983" w:type="dxa"/>
              </w:tcPr>
            </w:tcPrChange>
          </w:tcPr>
          <w:p w:rsidR="00623540" w:rsidRPr="0036762D" w:rsidDel="00265846" w:rsidRDefault="00623540" w:rsidP="006B7262">
            <w:pPr>
              <w:jc w:val="both"/>
              <w:rPr>
                <w:ins w:id="291" w:author="Asus" w:date="2015-11-15T09:08:00Z"/>
                <w:del w:id="292" w:author="Faishal Dwi Ismail" w:date="2017-01-04T10:13:00Z"/>
              </w:rPr>
            </w:pPr>
          </w:p>
        </w:tc>
        <w:tc>
          <w:tcPr>
            <w:tcW w:w="983" w:type="dxa"/>
            <w:tcPrChange w:id="293" w:author="Alfiady" w:date="2016-09-23T10:31:00Z">
              <w:tcPr>
                <w:tcW w:w="983" w:type="dxa"/>
              </w:tcPr>
            </w:tcPrChange>
          </w:tcPr>
          <w:p w:rsidR="00623540" w:rsidRPr="0036762D" w:rsidDel="00265846" w:rsidRDefault="00623540" w:rsidP="006B7262">
            <w:pPr>
              <w:jc w:val="both"/>
              <w:rPr>
                <w:ins w:id="294" w:author="Asus" w:date="2015-11-15T09:08:00Z"/>
                <w:del w:id="295" w:author="Faishal Dwi Ismail" w:date="2017-01-04T10:13:00Z"/>
              </w:rPr>
            </w:pPr>
          </w:p>
        </w:tc>
        <w:tc>
          <w:tcPr>
            <w:tcW w:w="536" w:type="dxa"/>
            <w:gridSpan w:val="2"/>
            <w:tcPrChange w:id="296" w:author="Alfiady" w:date="2016-09-23T10:31:00Z">
              <w:tcPr>
                <w:tcW w:w="536" w:type="dxa"/>
                <w:gridSpan w:val="2"/>
              </w:tcPr>
            </w:tcPrChange>
          </w:tcPr>
          <w:p w:rsidR="00623540" w:rsidRPr="0036762D" w:rsidDel="00265846" w:rsidRDefault="00623540" w:rsidP="006B7262">
            <w:pPr>
              <w:jc w:val="both"/>
              <w:rPr>
                <w:ins w:id="297" w:author="Asus" w:date="2015-11-15T09:08:00Z"/>
                <w:del w:id="298" w:author="Faishal Dwi Ismail" w:date="2017-01-04T10:13:00Z"/>
              </w:rPr>
            </w:pPr>
          </w:p>
        </w:tc>
        <w:tc>
          <w:tcPr>
            <w:tcW w:w="1162" w:type="dxa"/>
            <w:gridSpan w:val="2"/>
            <w:tcPrChange w:id="299" w:author="Alfiady" w:date="2016-09-23T10:31:00Z">
              <w:tcPr>
                <w:tcW w:w="1162" w:type="dxa"/>
                <w:gridSpan w:val="2"/>
              </w:tcPr>
            </w:tcPrChange>
          </w:tcPr>
          <w:p w:rsidR="00623540" w:rsidRPr="0036762D" w:rsidDel="00265846" w:rsidRDefault="00623540" w:rsidP="006B7262">
            <w:pPr>
              <w:jc w:val="both"/>
              <w:rPr>
                <w:ins w:id="300" w:author="Asus" w:date="2015-11-15T09:08:00Z"/>
                <w:del w:id="301" w:author="Faishal Dwi Ismail" w:date="2017-01-04T10:13:00Z"/>
              </w:rPr>
            </w:pPr>
          </w:p>
        </w:tc>
        <w:tc>
          <w:tcPr>
            <w:tcW w:w="1609" w:type="dxa"/>
            <w:gridSpan w:val="2"/>
            <w:tcPrChange w:id="302" w:author="Alfiady" w:date="2016-09-23T10:31:00Z">
              <w:tcPr>
                <w:tcW w:w="1609" w:type="dxa"/>
                <w:gridSpan w:val="2"/>
              </w:tcPr>
            </w:tcPrChange>
          </w:tcPr>
          <w:p w:rsidR="00623540" w:rsidRPr="0036762D" w:rsidDel="00265846" w:rsidRDefault="00623540" w:rsidP="006B7262">
            <w:pPr>
              <w:jc w:val="both"/>
              <w:rPr>
                <w:ins w:id="303" w:author="Asus" w:date="2015-11-15T09:08:00Z"/>
                <w:del w:id="304" w:author="Faishal Dwi Ismail" w:date="2017-01-04T10:13:00Z"/>
              </w:rPr>
            </w:pPr>
          </w:p>
        </w:tc>
        <w:tc>
          <w:tcPr>
            <w:tcW w:w="4470" w:type="dxa"/>
            <w:tcPrChange w:id="305" w:author="Alfiady" w:date="2016-09-23T10:31:00Z">
              <w:tcPr>
                <w:tcW w:w="4470" w:type="dxa"/>
              </w:tcPr>
            </w:tcPrChange>
          </w:tcPr>
          <w:p w:rsidR="00623540" w:rsidRPr="0036762D" w:rsidDel="00265846" w:rsidRDefault="00623540" w:rsidP="006B7262">
            <w:pPr>
              <w:jc w:val="both"/>
              <w:rPr>
                <w:ins w:id="306" w:author="Asus" w:date="2015-11-15T09:08:00Z"/>
                <w:del w:id="307" w:author="Faishal Dwi Ismail" w:date="2017-01-04T10:13:00Z"/>
              </w:rPr>
            </w:pPr>
          </w:p>
        </w:tc>
      </w:tr>
      <w:tr w:rsidR="00623540" w:rsidRPr="0036762D" w:rsidDel="00265846" w:rsidTr="00036E4B">
        <w:trPr>
          <w:cantSplit/>
          <w:trHeight w:val="277"/>
          <w:ins w:id="308" w:author="Asus" w:date="2015-11-15T09:08:00Z"/>
          <w:del w:id="309" w:author="Faishal Dwi Ismail" w:date="2017-01-04T10:13:00Z"/>
          <w:trPrChange w:id="310" w:author="Alfiady" w:date="2016-09-23T10:31:00Z">
            <w:trPr>
              <w:cantSplit/>
              <w:trHeight w:val="277"/>
            </w:trPr>
          </w:trPrChange>
        </w:trPr>
        <w:tc>
          <w:tcPr>
            <w:tcW w:w="983" w:type="dxa"/>
            <w:tcPrChange w:id="311" w:author="Alfiady" w:date="2016-09-23T10:31:00Z">
              <w:tcPr>
                <w:tcW w:w="983" w:type="dxa"/>
              </w:tcPr>
            </w:tcPrChange>
          </w:tcPr>
          <w:p w:rsidR="00623540" w:rsidRPr="0036762D" w:rsidDel="00265846" w:rsidRDefault="00623540" w:rsidP="006B7262">
            <w:pPr>
              <w:jc w:val="both"/>
              <w:rPr>
                <w:ins w:id="312" w:author="Asus" w:date="2015-11-15T09:08:00Z"/>
                <w:del w:id="313" w:author="Faishal Dwi Ismail" w:date="2017-01-04T10:13:00Z"/>
              </w:rPr>
            </w:pPr>
          </w:p>
        </w:tc>
        <w:tc>
          <w:tcPr>
            <w:tcW w:w="983" w:type="dxa"/>
            <w:tcPrChange w:id="314" w:author="Alfiady" w:date="2016-09-23T10:31:00Z">
              <w:tcPr>
                <w:tcW w:w="983" w:type="dxa"/>
              </w:tcPr>
            </w:tcPrChange>
          </w:tcPr>
          <w:p w:rsidR="00623540" w:rsidRPr="0036762D" w:rsidDel="00265846" w:rsidRDefault="00623540" w:rsidP="006B7262">
            <w:pPr>
              <w:jc w:val="both"/>
              <w:rPr>
                <w:ins w:id="315" w:author="Asus" w:date="2015-11-15T09:08:00Z"/>
                <w:del w:id="316" w:author="Faishal Dwi Ismail" w:date="2017-01-04T10:13:00Z"/>
              </w:rPr>
            </w:pPr>
          </w:p>
        </w:tc>
        <w:tc>
          <w:tcPr>
            <w:tcW w:w="536" w:type="dxa"/>
            <w:gridSpan w:val="2"/>
            <w:tcPrChange w:id="317" w:author="Alfiady" w:date="2016-09-23T10:31:00Z">
              <w:tcPr>
                <w:tcW w:w="536" w:type="dxa"/>
                <w:gridSpan w:val="2"/>
              </w:tcPr>
            </w:tcPrChange>
          </w:tcPr>
          <w:p w:rsidR="00623540" w:rsidRPr="0036762D" w:rsidDel="00265846" w:rsidRDefault="00623540" w:rsidP="006B7262">
            <w:pPr>
              <w:jc w:val="both"/>
              <w:rPr>
                <w:ins w:id="318" w:author="Asus" w:date="2015-11-15T09:08:00Z"/>
                <w:del w:id="319" w:author="Faishal Dwi Ismail" w:date="2017-01-04T10:13:00Z"/>
              </w:rPr>
            </w:pPr>
          </w:p>
        </w:tc>
        <w:tc>
          <w:tcPr>
            <w:tcW w:w="1162" w:type="dxa"/>
            <w:gridSpan w:val="2"/>
            <w:tcPrChange w:id="320" w:author="Alfiady" w:date="2016-09-23T10:31:00Z">
              <w:tcPr>
                <w:tcW w:w="1162" w:type="dxa"/>
                <w:gridSpan w:val="2"/>
              </w:tcPr>
            </w:tcPrChange>
          </w:tcPr>
          <w:p w:rsidR="00623540" w:rsidRPr="0036762D" w:rsidDel="00265846" w:rsidRDefault="00623540" w:rsidP="006B7262">
            <w:pPr>
              <w:jc w:val="both"/>
              <w:rPr>
                <w:ins w:id="321" w:author="Asus" w:date="2015-11-15T09:08:00Z"/>
                <w:del w:id="322" w:author="Faishal Dwi Ismail" w:date="2017-01-04T10:13:00Z"/>
              </w:rPr>
            </w:pPr>
          </w:p>
        </w:tc>
        <w:tc>
          <w:tcPr>
            <w:tcW w:w="1609" w:type="dxa"/>
            <w:gridSpan w:val="2"/>
            <w:tcPrChange w:id="323" w:author="Alfiady" w:date="2016-09-23T10:31:00Z">
              <w:tcPr>
                <w:tcW w:w="1609" w:type="dxa"/>
                <w:gridSpan w:val="2"/>
              </w:tcPr>
            </w:tcPrChange>
          </w:tcPr>
          <w:p w:rsidR="00623540" w:rsidRPr="0036762D" w:rsidDel="00265846" w:rsidRDefault="00623540" w:rsidP="006B7262">
            <w:pPr>
              <w:jc w:val="both"/>
              <w:rPr>
                <w:ins w:id="324" w:author="Asus" w:date="2015-11-15T09:08:00Z"/>
                <w:del w:id="325" w:author="Faishal Dwi Ismail" w:date="2017-01-04T10:13:00Z"/>
              </w:rPr>
            </w:pPr>
          </w:p>
        </w:tc>
        <w:tc>
          <w:tcPr>
            <w:tcW w:w="4470" w:type="dxa"/>
            <w:tcPrChange w:id="326" w:author="Alfiady" w:date="2016-09-23T10:31:00Z">
              <w:tcPr>
                <w:tcW w:w="4470" w:type="dxa"/>
              </w:tcPr>
            </w:tcPrChange>
          </w:tcPr>
          <w:p w:rsidR="00623540" w:rsidRPr="0036762D" w:rsidDel="00265846" w:rsidRDefault="00623540" w:rsidP="006B7262">
            <w:pPr>
              <w:jc w:val="both"/>
              <w:rPr>
                <w:ins w:id="327" w:author="Asus" w:date="2015-11-15T09:08:00Z"/>
                <w:del w:id="328" w:author="Faishal Dwi Ismail" w:date="2017-01-04T10:13:00Z"/>
              </w:rPr>
            </w:pPr>
          </w:p>
        </w:tc>
      </w:tr>
      <w:tr w:rsidR="00623540" w:rsidRPr="0036762D" w:rsidDel="00265846" w:rsidTr="00036E4B">
        <w:trPr>
          <w:cantSplit/>
          <w:trHeight w:val="294"/>
          <w:ins w:id="329" w:author="Asus" w:date="2015-11-15T09:08:00Z"/>
          <w:del w:id="330" w:author="Faishal Dwi Ismail" w:date="2017-01-04T10:13:00Z"/>
          <w:trPrChange w:id="331" w:author="Alfiady" w:date="2016-09-23T10:31:00Z">
            <w:trPr>
              <w:cantSplit/>
              <w:trHeight w:val="294"/>
            </w:trPr>
          </w:trPrChange>
        </w:trPr>
        <w:tc>
          <w:tcPr>
            <w:tcW w:w="983" w:type="dxa"/>
            <w:tcPrChange w:id="332" w:author="Alfiady" w:date="2016-09-23T10:31:00Z">
              <w:tcPr>
                <w:tcW w:w="983" w:type="dxa"/>
              </w:tcPr>
            </w:tcPrChange>
          </w:tcPr>
          <w:p w:rsidR="00623540" w:rsidRPr="0036762D" w:rsidDel="00265846" w:rsidRDefault="00623540" w:rsidP="006B7262">
            <w:pPr>
              <w:jc w:val="both"/>
              <w:rPr>
                <w:ins w:id="333" w:author="Asus" w:date="2015-11-15T09:08:00Z"/>
                <w:del w:id="334" w:author="Faishal Dwi Ismail" w:date="2017-01-04T10:13:00Z"/>
              </w:rPr>
            </w:pPr>
          </w:p>
        </w:tc>
        <w:tc>
          <w:tcPr>
            <w:tcW w:w="983" w:type="dxa"/>
            <w:tcPrChange w:id="335" w:author="Alfiady" w:date="2016-09-23T10:31:00Z">
              <w:tcPr>
                <w:tcW w:w="983" w:type="dxa"/>
              </w:tcPr>
            </w:tcPrChange>
          </w:tcPr>
          <w:p w:rsidR="00623540" w:rsidRPr="0036762D" w:rsidDel="00265846" w:rsidRDefault="00623540" w:rsidP="006B7262">
            <w:pPr>
              <w:jc w:val="both"/>
              <w:rPr>
                <w:ins w:id="336" w:author="Asus" w:date="2015-11-15T09:08:00Z"/>
                <w:del w:id="337" w:author="Faishal Dwi Ismail" w:date="2017-01-04T10:13:00Z"/>
              </w:rPr>
            </w:pPr>
          </w:p>
        </w:tc>
        <w:tc>
          <w:tcPr>
            <w:tcW w:w="536" w:type="dxa"/>
            <w:gridSpan w:val="2"/>
            <w:tcPrChange w:id="338" w:author="Alfiady" w:date="2016-09-23T10:31:00Z">
              <w:tcPr>
                <w:tcW w:w="536" w:type="dxa"/>
                <w:gridSpan w:val="2"/>
              </w:tcPr>
            </w:tcPrChange>
          </w:tcPr>
          <w:p w:rsidR="00623540" w:rsidRPr="0036762D" w:rsidDel="00265846" w:rsidRDefault="00623540" w:rsidP="006B7262">
            <w:pPr>
              <w:jc w:val="both"/>
              <w:rPr>
                <w:ins w:id="339" w:author="Asus" w:date="2015-11-15T09:08:00Z"/>
                <w:del w:id="340" w:author="Faishal Dwi Ismail" w:date="2017-01-04T10:13:00Z"/>
              </w:rPr>
            </w:pPr>
          </w:p>
        </w:tc>
        <w:tc>
          <w:tcPr>
            <w:tcW w:w="1162" w:type="dxa"/>
            <w:gridSpan w:val="2"/>
            <w:tcPrChange w:id="341" w:author="Alfiady" w:date="2016-09-23T10:31:00Z">
              <w:tcPr>
                <w:tcW w:w="1162" w:type="dxa"/>
                <w:gridSpan w:val="2"/>
              </w:tcPr>
            </w:tcPrChange>
          </w:tcPr>
          <w:p w:rsidR="00623540" w:rsidRPr="0036762D" w:rsidDel="00265846" w:rsidRDefault="00623540" w:rsidP="006B7262">
            <w:pPr>
              <w:jc w:val="both"/>
              <w:rPr>
                <w:ins w:id="342" w:author="Asus" w:date="2015-11-15T09:08:00Z"/>
                <w:del w:id="343" w:author="Faishal Dwi Ismail" w:date="2017-01-04T10:13:00Z"/>
              </w:rPr>
            </w:pPr>
          </w:p>
        </w:tc>
        <w:tc>
          <w:tcPr>
            <w:tcW w:w="1609" w:type="dxa"/>
            <w:gridSpan w:val="2"/>
            <w:tcPrChange w:id="344" w:author="Alfiady" w:date="2016-09-23T10:31:00Z">
              <w:tcPr>
                <w:tcW w:w="1609" w:type="dxa"/>
                <w:gridSpan w:val="2"/>
              </w:tcPr>
            </w:tcPrChange>
          </w:tcPr>
          <w:p w:rsidR="00623540" w:rsidRPr="0036762D" w:rsidDel="00265846" w:rsidRDefault="00623540" w:rsidP="006B7262">
            <w:pPr>
              <w:jc w:val="both"/>
              <w:rPr>
                <w:ins w:id="345" w:author="Asus" w:date="2015-11-15T09:08:00Z"/>
                <w:del w:id="346" w:author="Faishal Dwi Ismail" w:date="2017-01-04T10:13:00Z"/>
              </w:rPr>
            </w:pPr>
          </w:p>
        </w:tc>
        <w:tc>
          <w:tcPr>
            <w:tcW w:w="4470" w:type="dxa"/>
            <w:tcPrChange w:id="347" w:author="Alfiady" w:date="2016-09-23T10:31:00Z">
              <w:tcPr>
                <w:tcW w:w="4470" w:type="dxa"/>
              </w:tcPr>
            </w:tcPrChange>
          </w:tcPr>
          <w:p w:rsidR="00623540" w:rsidRPr="0036762D" w:rsidDel="00265846" w:rsidRDefault="00623540" w:rsidP="006B7262">
            <w:pPr>
              <w:jc w:val="both"/>
              <w:rPr>
                <w:ins w:id="348" w:author="Asus" w:date="2015-11-15T09:08:00Z"/>
                <w:del w:id="349" w:author="Faishal Dwi Ismail" w:date="2017-01-04T10:13:00Z"/>
              </w:rPr>
            </w:pPr>
          </w:p>
        </w:tc>
      </w:tr>
      <w:tr w:rsidR="00623540" w:rsidRPr="0036762D" w:rsidDel="00265846" w:rsidTr="00036E4B">
        <w:trPr>
          <w:cantSplit/>
          <w:trHeight w:val="277"/>
          <w:ins w:id="350" w:author="Asus" w:date="2015-11-15T09:08:00Z"/>
          <w:del w:id="351" w:author="Faishal Dwi Ismail" w:date="2017-01-04T10:13:00Z"/>
          <w:trPrChange w:id="352" w:author="Alfiady" w:date="2016-09-23T10:31:00Z">
            <w:trPr>
              <w:cantSplit/>
              <w:trHeight w:val="277"/>
            </w:trPr>
          </w:trPrChange>
        </w:trPr>
        <w:tc>
          <w:tcPr>
            <w:tcW w:w="983" w:type="dxa"/>
            <w:tcPrChange w:id="353" w:author="Alfiady" w:date="2016-09-23T10:31:00Z">
              <w:tcPr>
                <w:tcW w:w="983" w:type="dxa"/>
              </w:tcPr>
            </w:tcPrChange>
          </w:tcPr>
          <w:p w:rsidR="00623540" w:rsidRPr="0036762D" w:rsidDel="00265846" w:rsidRDefault="00623540" w:rsidP="006B7262">
            <w:pPr>
              <w:jc w:val="both"/>
              <w:rPr>
                <w:ins w:id="354" w:author="Asus" w:date="2015-11-15T09:08:00Z"/>
                <w:del w:id="355" w:author="Faishal Dwi Ismail" w:date="2017-01-04T10:13:00Z"/>
              </w:rPr>
            </w:pPr>
          </w:p>
        </w:tc>
        <w:tc>
          <w:tcPr>
            <w:tcW w:w="983" w:type="dxa"/>
            <w:tcPrChange w:id="356" w:author="Alfiady" w:date="2016-09-23T10:31:00Z">
              <w:tcPr>
                <w:tcW w:w="983" w:type="dxa"/>
              </w:tcPr>
            </w:tcPrChange>
          </w:tcPr>
          <w:p w:rsidR="00623540" w:rsidRPr="0036762D" w:rsidDel="00265846" w:rsidRDefault="00623540" w:rsidP="006B7262">
            <w:pPr>
              <w:jc w:val="both"/>
              <w:rPr>
                <w:ins w:id="357" w:author="Asus" w:date="2015-11-15T09:08:00Z"/>
                <w:del w:id="358" w:author="Faishal Dwi Ismail" w:date="2017-01-04T10:13:00Z"/>
              </w:rPr>
            </w:pPr>
          </w:p>
        </w:tc>
        <w:tc>
          <w:tcPr>
            <w:tcW w:w="536" w:type="dxa"/>
            <w:gridSpan w:val="2"/>
            <w:tcPrChange w:id="359" w:author="Alfiady" w:date="2016-09-23T10:31:00Z">
              <w:tcPr>
                <w:tcW w:w="536" w:type="dxa"/>
                <w:gridSpan w:val="2"/>
              </w:tcPr>
            </w:tcPrChange>
          </w:tcPr>
          <w:p w:rsidR="00623540" w:rsidRPr="0036762D" w:rsidDel="00265846" w:rsidRDefault="00623540" w:rsidP="006B7262">
            <w:pPr>
              <w:jc w:val="both"/>
              <w:rPr>
                <w:ins w:id="360" w:author="Asus" w:date="2015-11-15T09:08:00Z"/>
                <w:del w:id="361" w:author="Faishal Dwi Ismail" w:date="2017-01-04T10:13:00Z"/>
              </w:rPr>
            </w:pPr>
          </w:p>
        </w:tc>
        <w:tc>
          <w:tcPr>
            <w:tcW w:w="1162" w:type="dxa"/>
            <w:gridSpan w:val="2"/>
            <w:tcPrChange w:id="362" w:author="Alfiady" w:date="2016-09-23T10:31:00Z">
              <w:tcPr>
                <w:tcW w:w="1162" w:type="dxa"/>
                <w:gridSpan w:val="2"/>
              </w:tcPr>
            </w:tcPrChange>
          </w:tcPr>
          <w:p w:rsidR="00623540" w:rsidRPr="0036762D" w:rsidDel="00265846" w:rsidRDefault="00623540" w:rsidP="006B7262">
            <w:pPr>
              <w:jc w:val="both"/>
              <w:rPr>
                <w:ins w:id="363" w:author="Asus" w:date="2015-11-15T09:08:00Z"/>
                <w:del w:id="364" w:author="Faishal Dwi Ismail" w:date="2017-01-04T10:13:00Z"/>
              </w:rPr>
            </w:pPr>
          </w:p>
        </w:tc>
        <w:tc>
          <w:tcPr>
            <w:tcW w:w="1609" w:type="dxa"/>
            <w:gridSpan w:val="2"/>
            <w:tcPrChange w:id="365" w:author="Alfiady" w:date="2016-09-23T10:31:00Z">
              <w:tcPr>
                <w:tcW w:w="1609" w:type="dxa"/>
                <w:gridSpan w:val="2"/>
              </w:tcPr>
            </w:tcPrChange>
          </w:tcPr>
          <w:p w:rsidR="00623540" w:rsidRPr="0036762D" w:rsidDel="00265846" w:rsidRDefault="00623540" w:rsidP="006B7262">
            <w:pPr>
              <w:jc w:val="both"/>
              <w:rPr>
                <w:ins w:id="366" w:author="Asus" w:date="2015-11-15T09:08:00Z"/>
                <w:del w:id="367" w:author="Faishal Dwi Ismail" w:date="2017-01-04T10:13:00Z"/>
              </w:rPr>
            </w:pPr>
          </w:p>
        </w:tc>
        <w:tc>
          <w:tcPr>
            <w:tcW w:w="4470" w:type="dxa"/>
            <w:tcPrChange w:id="368" w:author="Alfiady" w:date="2016-09-23T10:31:00Z">
              <w:tcPr>
                <w:tcW w:w="4470" w:type="dxa"/>
              </w:tcPr>
            </w:tcPrChange>
          </w:tcPr>
          <w:p w:rsidR="00623540" w:rsidRPr="0036762D" w:rsidDel="00265846" w:rsidRDefault="00623540" w:rsidP="006B7262">
            <w:pPr>
              <w:jc w:val="both"/>
              <w:rPr>
                <w:ins w:id="369" w:author="Asus" w:date="2015-11-15T09:08:00Z"/>
                <w:del w:id="370" w:author="Faishal Dwi Ismail" w:date="2017-01-04T10:13:00Z"/>
              </w:rPr>
            </w:pPr>
          </w:p>
        </w:tc>
      </w:tr>
      <w:tr w:rsidR="00623540" w:rsidRPr="0036762D" w:rsidDel="00265846" w:rsidTr="00036E4B">
        <w:trPr>
          <w:cantSplit/>
          <w:trHeight w:val="277"/>
          <w:ins w:id="371" w:author="Asus" w:date="2015-11-15T09:08:00Z"/>
          <w:del w:id="372" w:author="Faishal Dwi Ismail" w:date="2017-01-04T10:13:00Z"/>
          <w:trPrChange w:id="373" w:author="Alfiady" w:date="2016-09-23T10:31:00Z">
            <w:trPr>
              <w:cantSplit/>
              <w:trHeight w:val="277"/>
            </w:trPr>
          </w:trPrChange>
        </w:trPr>
        <w:tc>
          <w:tcPr>
            <w:tcW w:w="983" w:type="dxa"/>
            <w:tcPrChange w:id="374" w:author="Alfiady" w:date="2016-09-23T10:31:00Z">
              <w:tcPr>
                <w:tcW w:w="983" w:type="dxa"/>
              </w:tcPr>
            </w:tcPrChange>
          </w:tcPr>
          <w:p w:rsidR="00623540" w:rsidRPr="0036762D" w:rsidDel="00265846" w:rsidRDefault="00623540" w:rsidP="006B7262">
            <w:pPr>
              <w:jc w:val="both"/>
              <w:rPr>
                <w:ins w:id="375" w:author="Asus" w:date="2015-11-15T09:08:00Z"/>
                <w:del w:id="376" w:author="Faishal Dwi Ismail" w:date="2017-01-04T10:13:00Z"/>
              </w:rPr>
            </w:pPr>
          </w:p>
        </w:tc>
        <w:tc>
          <w:tcPr>
            <w:tcW w:w="983" w:type="dxa"/>
            <w:tcPrChange w:id="377" w:author="Alfiady" w:date="2016-09-23T10:31:00Z">
              <w:tcPr>
                <w:tcW w:w="983" w:type="dxa"/>
              </w:tcPr>
            </w:tcPrChange>
          </w:tcPr>
          <w:p w:rsidR="00623540" w:rsidRPr="0036762D" w:rsidDel="00265846" w:rsidRDefault="00623540" w:rsidP="006B7262">
            <w:pPr>
              <w:jc w:val="both"/>
              <w:rPr>
                <w:ins w:id="378" w:author="Asus" w:date="2015-11-15T09:08:00Z"/>
                <w:del w:id="379" w:author="Faishal Dwi Ismail" w:date="2017-01-04T10:13:00Z"/>
              </w:rPr>
            </w:pPr>
          </w:p>
        </w:tc>
        <w:tc>
          <w:tcPr>
            <w:tcW w:w="536" w:type="dxa"/>
            <w:gridSpan w:val="2"/>
            <w:tcPrChange w:id="380" w:author="Alfiady" w:date="2016-09-23T10:31:00Z">
              <w:tcPr>
                <w:tcW w:w="536" w:type="dxa"/>
                <w:gridSpan w:val="2"/>
              </w:tcPr>
            </w:tcPrChange>
          </w:tcPr>
          <w:p w:rsidR="00623540" w:rsidRPr="0036762D" w:rsidDel="00265846" w:rsidRDefault="00623540" w:rsidP="006B7262">
            <w:pPr>
              <w:jc w:val="both"/>
              <w:rPr>
                <w:ins w:id="381" w:author="Asus" w:date="2015-11-15T09:08:00Z"/>
                <w:del w:id="382" w:author="Faishal Dwi Ismail" w:date="2017-01-04T10:13:00Z"/>
              </w:rPr>
            </w:pPr>
          </w:p>
        </w:tc>
        <w:tc>
          <w:tcPr>
            <w:tcW w:w="1162" w:type="dxa"/>
            <w:gridSpan w:val="2"/>
            <w:tcPrChange w:id="383" w:author="Alfiady" w:date="2016-09-23T10:31:00Z">
              <w:tcPr>
                <w:tcW w:w="1162" w:type="dxa"/>
                <w:gridSpan w:val="2"/>
              </w:tcPr>
            </w:tcPrChange>
          </w:tcPr>
          <w:p w:rsidR="00623540" w:rsidRPr="0036762D" w:rsidDel="00265846" w:rsidRDefault="00623540" w:rsidP="006B7262">
            <w:pPr>
              <w:jc w:val="both"/>
              <w:rPr>
                <w:ins w:id="384" w:author="Asus" w:date="2015-11-15T09:08:00Z"/>
                <w:del w:id="385" w:author="Faishal Dwi Ismail" w:date="2017-01-04T10:13:00Z"/>
              </w:rPr>
            </w:pPr>
          </w:p>
        </w:tc>
        <w:tc>
          <w:tcPr>
            <w:tcW w:w="1609" w:type="dxa"/>
            <w:gridSpan w:val="2"/>
            <w:tcPrChange w:id="386" w:author="Alfiady" w:date="2016-09-23T10:31:00Z">
              <w:tcPr>
                <w:tcW w:w="1609" w:type="dxa"/>
                <w:gridSpan w:val="2"/>
              </w:tcPr>
            </w:tcPrChange>
          </w:tcPr>
          <w:p w:rsidR="00623540" w:rsidRPr="0036762D" w:rsidDel="00265846" w:rsidRDefault="00623540" w:rsidP="006B7262">
            <w:pPr>
              <w:jc w:val="both"/>
              <w:rPr>
                <w:ins w:id="387" w:author="Asus" w:date="2015-11-15T09:08:00Z"/>
                <w:del w:id="388" w:author="Faishal Dwi Ismail" w:date="2017-01-04T10:13:00Z"/>
              </w:rPr>
            </w:pPr>
          </w:p>
        </w:tc>
        <w:tc>
          <w:tcPr>
            <w:tcW w:w="4470" w:type="dxa"/>
            <w:tcPrChange w:id="389" w:author="Alfiady" w:date="2016-09-23T10:31:00Z">
              <w:tcPr>
                <w:tcW w:w="4470" w:type="dxa"/>
              </w:tcPr>
            </w:tcPrChange>
          </w:tcPr>
          <w:p w:rsidR="00623540" w:rsidRPr="0036762D" w:rsidDel="00265846" w:rsidRDefault="00623540" w:rsidP="006B7262">
            <w:pPr>
              <w:jc w:val="both"/>
              <w:rPr>
                <w:ins w:id="390" w:author="Asus" w:date="2015-11-15T09:08:00Z"/>
                <w:del w:id="391" w:author="Faishal Dwi Ismail" w:date="2017-01-04T10:13:00Z"/>
              </w:rPr>
            </w:pPr>
          </w:p>
        </w:tc>
      </w:tr>
    </w:tbl>
    <w:p w:rsidR="00623540" w:rsidRPr="0036762D" w:rsidDel="00265846" w:rsidRDefault="00623540">
      <w:pPr>
        <w:rPr>
          <w:ins w:id="392" w:author="Asus" w:date="2015-11-15T09:07:00Z"/>
          <w:del w:id="393" w:author="Faishal Dwi Ismail" w:date="2017-01-04T10:13:00Z"/>
        </w:rPr>
      </w:pPr>
    </w:p>
    <w:p w:rsidR="001C129D" w:rsidRPr="0036762D" w:rsidDel="00265846" w:rsidRDefault="00623540" w:rsidP="00611AE3">
      <w:pPr>
        <w:jc w:val="both"/>
        <w:rPr>
          <w:del w:id="394" w:author="Faishal Dwi Ismail" w:date="2017-01-04T10:13:00Z"/>
        </w:rPr>
      </w:pPr>
      <w:ins w:id="395" w:author="Asus" w:date="2015-11-15T09:07:00Z">
        <w:del w:id="396" w:author="Faishal Dwi Ismail" w:date="2017-01-04T10:13:00Z">
          <w:r w:rsidRPr="0036762D" w:rsidDel="00265846">
            <w:rPr>
              <w:b/>
            </w:rPr>
            <w:lastRenderedPageBreak/>
            <w:br w:type="page"/>
          </w:r>
        </w:del>
      </w:ins>
    </w:p>
    <w:tbl>
      <w:tblPr>
        <w:tblW w:w="9743"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397" w:author="user" w:date="2015-11-06T10:55:00Z">
          <w:tblPr>
            <w:tblW w:w="981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983"/>
        <w:gridCol w:w="983"/>
        <w:gridCol w:w="269"/>
        <w:gridCol w:w="267"/>
        <w:gridCol w:w="918"/>
        <w:gridCol w:w="244"/>
        <w:gridCol w:w="895"/>
        <w:gridCol w:w="714"/>
        <w:gridCol w:w="4470"/>
        <w:tblGridChange w:id="398">
          <w:tblGrid>
            <w:gridCol w:w="990"/>
            <w:gridCol w:w="990"/>
            <w:gridCol w:w="270"/>
            <w:gridCol w:w="270"/>
            <w:gridCol w:w="630"/>
            <w:gridCol w:w="540"/>
            <w:gridCol w:w="900"/>
            <w:gridCol w:w="720"/>
            <w:gridCol w:w="4500"/>
          </w:tblGrid>
        </w:tblGridChange>
      </w:tblGrid>
      <w:tr w:rsidR="001C129D" w:rsidRPr="0036762D" w:rsidDel="00265846" w:rsidTr="00B55CCB">
        <w:trPr>
          <w:trHeight w:val="268"/>
          <w:del w:id="399" w:author="Faishal Dwi Ismail" w:date="2017-01-04T10:13:00Z"/>
          <w:trPrChange w:id="400" w:author="user" w:date="2015-11-06T10:55:00Z">
            <w:trPr>
              <w:trHeight w:val="260"/>
            </w:trPr>
          </w:trPrChange>
        </w:trPr>
        <w:tc>
          <w:tcPr>
            <w:tcW w:w="9743" w:type="dxa"/>
            <w:gridSpan w:val="9"/>
            <w:tcPrChange w:id="401" w:author="user" w:date="2015-11-06T10:55:00Z">
              <w:tcPr>
                <w:tcW w:w="9810" w:type="dxa"/>
                <w:gridSpan w:val="9"/>
              </w:tcPr>
            </w:tcPrChange>
          </w:tcPr>
          <w:p w:rsidR="000B37D1" w:rsidRPr="0036762D" w:rsidDel="00265846" w:rsidRDefault="000B37D1" w:rsidP="00F725F8">
            <w:pPr>
              <w:pStyle w:val="Heading1"/>
              <w:numPr>
                <w:ilvl w:val="0"/>
                <w:numId w:val="0"/>
              </w:numPr>
              <w:rPr>
                <w:ins w:id="402" w:author="user" w:date="2015-11-05T12:42:00Z"/>
                <w:del w:id="403" w:author="Faishal Dwi Ismail" w:date="2017-01-04T10:13:00Z"/>
                <w:sz w:val="36"/>
              </w:rPr>
            </w:pPr>
          </w:p>
          <w:p w:rsidR="007B4E01" w:rsidDel="00265846" w:rsidRDefault="007B4E01">
            <w:pPr>
              <w:pStyle w:val="Heading1"/>
              <w:numPr>
                <w:ilvl w:val="0"/>
                <w:numId w:val="0"/>
              </w:numPr>
              <w:spacing w:line="360" w:lineRule="auto"/>
              <w:rPr>
                <w:ins w:id="404" w:author="user" w:date="2015-11-06T14:48:00Z"/>
                <w:del w:id="405" w:author="Faishal Dwi Ismail" w:date="2017-01-04T10:13:00Z"/>
                <w:sz w:val="28"/>
                <w:szCs w:val="28"/>
              </w:rPr>
              <w:pPrChange w:id="406" w:author="user" w:date="2015-11-05T12:43:00Z">
                <w:pPr>
                  <w:pStyle w:val="Heading1"/>
                  <w:numPr>
                    <w:numId w:val="0"/>
                  </w:numPr>
                </w:pPr>
              </w:pPrChange>
            </w:pPr>
          </w:p>
          <w:p w:rsidR="007B4E01" w:rsidRPr="007B4E01" w:rsidDel="00265846" w:rsidRDefault="007B4E01">
            <w:pPr>
              <w:pStyle w:val="Heading1"/>
              <w:numPr>
                <w:ilvl w:val="0"/>
                <w:numId w:val="0"/>
              </w:numPr>
              <w:spacing w:line="360" w:lineRule="auto"/>
              <w:rPr>
                <w:ins w:id="407" w:author="Ridwan Permana Sidik" w:date="2015-11-04T09:16:00Z"/>
                <w:del w:id="408" w:author="Faishal Dwi Ismail" w:date="2017-01-04T10:13:00Z"/>
                <w:sz w:val="28"/>
                <w:szCs w:val="28"/>
                <w:rPrChange w:id="409" w:author="Alfiady" w:date="2016-04-19T15:16:00Z">
                  <w:rPr>
                    <w:ins w:id="410" w:author="Ridwan Permana Sidik" w:date="2015-11-04T09:16:00Z"/>
                    <w:del w:id="411" w:author="Faishal Dwi Ismail" w:date="2017-01-04T10:13:00Z"/>
                    <w:sz w:val="36"/>
                    <w:lang w:val="id-ID"/>
                  </w:rPr>
                </w:rPrChange>
              </w:rPr>
              <w:pPrChange w:id="412" w:author="user" w:date="2015-11-05T12:43:00Z">
                <w:pPr>
                  <w:pStyle w:val="Heading1"/>
                  <w:numPr>
                    <w:numId w:val="0"/>
                  </w:numPr>
                </w:pPr>
              </w:pPrChange>
            </w:pPr>
            <w:ins w:id="413" w:author="Ridwan Permana Sidik" w:date="2015-11-04T09:16:00Z">
              <w:del w:id="414" w:author="Faishal Dwi Ismail" w:date="2017-01-04T10:13:00Z">
                <w:r w:rsidRPr="007B4E01" w:rsidDel="00265846">
                  <w:rPr>
                    <w:b w:val="0"/>
                    <w:sz w:val="28"/>
                    <w:szCs w:val="28"/>
                    <w:rPrChange w:id="415" w:author="Alfiady" w:date="2016-04-19T15:16:00Z">
                      <w:rPr>
                        <w:b w:val="0"/>
                        <w:sz w:val="36"/>
                        <w:lang w:val="id-ID"/>
                      </w:rPr>
                    </w:rPrChange>
                  </w:rPr>
                  <w:delText>Provision</w:delText>
                </w:r>
              </w:del>
            </w:ins>
            <w:ins w:id="416" w:author="user" w:date="2015-11-05T12:42:00Z">
              <w:del w:id="417" w:author="Faishal Dwi Ismail" w:date="2017-01-04T10:13:00Z">
                <w:r w:rsidRPr="007B4E01" w:rsidDel="00265846">
                  <w:rPr>
                    <w:b w:val="0"/>
                    <w:sz w:val="28"/>
                    <w:szCs w:val="28"/>
                    <w:rPrChange w:id="418" w:author="Alfiady" w:date="2016-04-19T15:16:00Z">
                      <w:rPr>
                        <w:b w:val="0"/>
                        <w:sz w:val="36"/>
                      </w:rPr>
                    </w:rPrChange>
                  </w:rPr>
                  <w:delText xml:space="preserve"> </w:delText>
                </w:r>
              </w:del>
            </w:ins>
            <w:ins w:id="419" w:author="Ridwan Permana Sidik" w:date="2015-11-04T09:16:00Z">
              <w:del w:id="420" w:author="Faishal Dwi Ismail" w:date="2017-01-04T10:13:00Z">
                <w:r w:rsidRPr="007B4E01" w:rsidDel="00265846">
                  <w:rPr>
                    <w:b w:val="0"/>
                    <w:sz w:val="28"/>
                    <w:szCs w:val="28"/>
                    <w:rPrChange w:id="421" w:author="Alfiady" w:date="2016-04-19T15:16:00Z">
                      <w:rPr>
                        <w:b w:val="0"/>
                        <w:sz w:val="36"/>
                        <w:lang w:val="id-ID"/>
                      </w:rPr>
                    </w:rPrChange>
                  </w:rPr>
                  <w:delText xml:space="preserve"> of</w:delText>
                </w:r>
              </w:del>
            </w:ins>
            <w:ins w:id="422" w:author="user" w:date="2015-11-05T12:42:00Z">
              <w:del w:id="423" w:author="Faishal Dwi Ismail" w:date="2017-01-04T10:13:00Z">
                <w:r w:rsidRPr="007B4E01" w:rsidDel="00265846">
                  <w:rPr>
                    <w:b w:val="0"/>
                    <w:sz w:val="28"/>
                    <w:szCs w:val="28"/>
                    <w:rPrChange w:id="424" w:author="Alfiady" w:date="2016-04-19T15:16:00Z">
                      <w:rPr>
                        <w:b w:val="0"/>
                        <w:sz w:val="36"/>
                      </w:rPr>
                    </w:rPrChange>
                  </w:rPr>
                  <w:delText xml:space="preserve"> </w:delText>
                </w:r>
              </w:del>
            </w:ins>
            <w:ins w:id="425" w:author="Ridwan Permana Sidik" w:date="2015-11-04T09:16:00Z">
              <w:del w:id="426" w:author="Faishal Dwi Ismail" w:date="2017-01-04T10:13:00Z">
                <w:r w:rsidRPr="007B4E01" w:rsidDel="00265846">
                  <w:rPr>
                    <w:b w:val="0"/>
                    <w:sz w:val="28"/>
                    <w:szCs w:val="28"/>
                    <w:rPrChange w:id="427" w:author="Alfiady" w:date="2016-04-19T15:16:00Z">
                      <w:rPr>
                        <w:b w:val="0"/>
                        <w:sz w:val="36"/>
                        <w:lang w:val="id-ID"/>
                      </w:rPr>
                    </w:rPrChange>
                  </w:rPr>
                  <w:delText xml:space="preserve"> </w:delText>
                </w:r>
              </w:del>
            </w:ins>
            <w:ins w:id="428" w:author="Ridwan Permana Sidik" w:date="2015-11-04T09:15:00Z">
              <w:del w:id="429" w:author="Faishal Dwi Ismail" w:date="2017-01-04T10:13:00Z">
                <w:r w:rsidRPr="007B4E01" w:rsidDel="00265846">
                  <w:rPr>
                    <w:b w:val="0"/>
                    <w:sz w:val="28"/>
                    <w:szCs w:val="28"/>
                    <w:rPrChange w:id="430" w:author="Alfiady" w:date="2016-04-19T15:16:00Z">
                      <w:rPr>
                        <w:b w:val="0"/>
                        <w:lang w:val="id-ID"/>
                      </w:rPr>
                    </w:rPrChange>
                  </w:rPr>
                  <w:delText xml:space="preserve">Detail </w:delText>
                </w:r>
              </w:del>
            </w:ins>
            <w:ins w:id="431" w:author="Ridwan Permana Sidik" w:date="2015-11-04T09:16:00Z">
              <w:del w:id="432" w:author="Faishal Dwi Ismail" w:date="2017-01-04T10:13:00Z">
                <w:r w:rsidRPr="007B4E01" w:rsidDel="00265846">
                  <w:rPr>
                    <w:b w:val="0"/>
                    <w:sz w:val="28"/>
                    <w:szCs w:val="28"/>
                    <w:rPrChange w:id="433" w:author="Alfiady" w:date="2016-04-19T15:16:00Z">
                      <w:rPr>
                        <w:b w:val="0"/>
                        <w:sz w:val="36"/>
                        <w:lang w:val="id-ID"/>
                      </w:rPr>
                    </w:rPrChange>
                  </w:rPr>
                  <w:delText xml:space="preserve">Surface Mapping </w:delText>
                </w:r>
              </w:del>
            </w:ins>
          </w:p>
          <w:p w:rsidR="007B4E01" w:rsidDel="00265846" w:rsidRDefault="007B4E01">
            <w:pPr>
              <w:pStyle w:val="Heading1"/>
              <w:numPr>
                <w:ilvl w:val="0"/>
                <w:numId w:val="0"/>
              </w:numPr>
              <w:spacing w:line="360" w:lineRule="auto"/>
              <w:rPr>
                <w:ins w:id="434" w:author="user" w:date="2015-11-05T12:43:00Z"/>
                <w:del w:id="435" w:author="Faishal Dwi Ismail" w:date="2017-01-04T10:13:00Z"/>
                <w:sz w:val="28"/>
                <w:szCs w:val="28"/>
              </w:rPr>
              <w:pPrChange w:id="436" w:author="user" w:date="2015-11-05T12:43:00Z">
                <w:pPr>
                  <w:pStyle w:val="Heading1"/>
                  <w:numPr>
                    <w:numId w:val="0"/>
                  </w:numPr>
                </w:pPr>
              </w:pPrChange>
            </w:pPr>
            <w:ins w:id="437" w:author="Ridwan Permana Sidik" w:date="2015-11-04T09:16:00Z">
              <w:del w:id="438" w:author="Faishal Dwi Ismail" w:date="2017-01-04T10:13:00Z">
                <w:r w:rsidRPr="007B4E01" w:rsidDel="00265846">
                  <w:rPr>
                    <w:b w:val="0"/>
                    <w:sz w:val="28"/>
                    <w:szCs w:val="28"/>
                    <w:rPrChange w:id="439" w:author="Alfiady" w:date="2016-04-19T15:16:00Z">
                      <w:rPr>
                        <w:b w:val="0"/>
                        <w:sz w:val="36"/>
                        <w:lang w:val="id-ID"/>
                      </w:rPr>
                    </w:rPrChange>
                  </w:rPr>
                  <w:delText xml:space="preserve">and </w:delText>
                </w:r>
              </w:del>
            </w:ins>
          </w:p>
          <w:p w:rsidR="007B4E01" w:rsidRPr="007B4E01" w:rsidDel="00265846" w:rsidRDefault="007B4E01">
            <w:pPr>
              <w:pStyle w:val="Heading1"/>
              <w:numPr>
                <w:ilvl w:val="0"/>
                <w:numId w:val="0"/>
              </w:numPr>
              <w:spacing w:line="360" w:lineRule="auto"/>
              <w:jc w:val="both"/>
              <w:rPr>
                <w:del w:id="440" w:author="Faishal Dwi Ismail" w:date="2017-01-04T10:13:00Z"/>
                <w:sz w:val="28"/>
                <w:szCs w:val="28"/>
                <w:rPrChange w:id="441" w:author="Alfiady" w:date="2016-04-19T15:16:00Z">
                  <w:rPr>
                    <w:del w:id="442" w:author="Faishal Dwi Ismail" w:date="2017-01-04T10:13:00Z"/>
                  </w:rPr>
                </w:rPrChange>
              </w:rPr>
              <w:pPrChange w:id="443" w:author="user" w:date="2015-11-05T12:43:00Z">
                <w:pPr>
                  <w:pStyle w:val="Heading1"/>
                  <w:numPr>
                    <w:numId w:val="0"/>
                  </w:numPr>
                  <w:jc w:val="both"/>
                </w:pPr>
              </w:pPrChange>
            </w:pPr>
            <w:ins w:id="444" w:author="user" w:date="2015-11-05T12:42:00Z">
              <w:del w:id="445" w:author="Faishal Dwi Ismail" w:date="2017-01-04T10:13:00Z">
                <w:r w:rsidRPr="007B4E01" w:rsidDel="00265846">
                  <w:rPr>
                    <w:b w:val="0"/>
                    <w:sz w:val="28"/>
                    <w:szCs w:val="28"/>
                    <w:rPrChange w:id="446" w:author="Alfiady" w:date="2016-04-19T15:16:00Z">
                      <w:rPr>
                        <w:b w:val="0"/>
                        <w:sz w:val="36"/>
                      </w:rPr>
                    </w:rPrChange>
                  </w:rPr>
                  <w:delText xml:space="preserve">Structure </w:delText>
                </w:r>
              </w:del>
            </w:ins>
          </w:p>
          <w:p w:rsidR="007B4E01" w:rsidRPr="007B4E01" w:rsidDel="00265846" w:rsidRDefault="007B4E01">
            <w:pPr>
              <w:pStyle w:val="Heading1"/>
              <w:numPr>
                <w:ilvl w:val="0"/>
                <w:numId w:val="0"/>
              </w:numPr>
              <w:spacing w:line="360" w:lineRule="auto"/>
              <w:rPr>
                <w:del w:id="447" w:author="Faishal Dwi Ismail" w:date="2017-01-04T10:13:00Z"/>
                <w:sz w:val="28"/>
                <w:szCs w:val="28"/>
                <w:rPrChange w:id="448" w:author="Alfiady" w:date="2016-04-19T15:16:00Z">
                  <w:rPr>
                    <w:del w:id="449" w:author="Faishal Dwi Ismail" w:date="2017-01-04T10:13:00Z"/>
                    <w:sz w:val="36"/>
                    <w:lang w:val="id-ID"/>
                  </w:rPr>
                </w:rPrChange>
              </w:rPr>
              <w:pPrChange w:id="450" w:author="user" w:date="2015-11-05T12:43:00Z">
                <w:pPr>
                  <w:pStyle w:val="Heading1"/>
                  <w:numPr>
                    <w:numId w:val="0"/>
                  </w:numPr>
                </w:pPr>
              </w:pPrChange>
            </w:pPr>
            <w:del w:id="451" w:author="Faishal Dwi Ismail" w:date="2017-01-04T10:13:00Z">
              <w:r w:rsidRPr="007B4E01" w:rsidDel="00265846">
                <w:rPr>
                  <w:b w:val="0"/>
                  <w:sz w:val="28"/>
                  <w:szCs w:val="28"/>
                  <w:rPrChange w:id="452" w:author="Alfiady" w:date="2016-04-19T15:16:00Z">
                    <w:rPr>
                      <w:b w:val="0"/>
                      <w:sz w:val="36"/>
                    </w:rPr>
                  </w:rPrChange>
                </w:rPr>
                <w:delText>Scope of Work for Geology Structure Evaluation</w:delText>
              </w:r>
            </w:del>
            <w:ins w:id="453" w:author="user" w:date="2015-11-05T12:43:00Z">
              <w:del w:id="454" w:author="Faishal Dwi Ismail" w:date="2017-01-04T10:13:00Z">
                <w:r w:rsidR="000B37D1" w:rsidRPr="0036762D" w:rsidDel="00265846">
                  <w:rPr>
                    <w:b w:val="0"/>
                    <w:sz w:val="28"/>
                    <w:szCs w:val="28"/>
                  </w:rPr>
                  <w:delText xml:space="preserve"> </w:delText>
                </w:r>
              </w:del>
            </w:ins>
          </w:p>
          <w:p w:rsidR="007B4E01" w:rsidRPr="007B4E01" w:rsidDel="00265846" w:rsidRDefault="007B4E01">
            <w:pPr>
              <w:pStyle w:val="Heading1"/>
              <w:numPr>
                <w:ilvl w:val="0"/>
                <w:numId w:val="0"/>
              </w:numPr>
              <w:spacing w:line="360" w:lineRule="auto"/>
              <w:rPr>
                <w:del w:id="455" w:author="Faishal Dwi Ismail" w:date="2017-01-04T10:13:00Z"/>
                <w:sz w:val="28"/>
                <w:szCs w:val="28"/>
                <w:rPrChange w:id="456" w:author="Alfiady" w:date="2016-04-19T15:16:00Z">
                  <w:rPr>
                    <w:del w:id="457" w:author="Faishal Dwi Ismail" w:date="2017-01-04T10:13:00Z"/>
                    <w:sz w:val="36"/>
                  </w:rPr>
                </w:rPrChange>
              </w:rPr>
              <w:pPrChange w:id="458" w:author="user" w:date="2015-11-05T12:43:00Z">
                <w:pPr>
                  <w:pStyle w:val="Heading1"/>
                  <w:numPr>
                    <w:numId w:val="0"/>
                  </w:numPr>
                </w:pPr>
              </w:pPrChange>
            </w:pPr>
            <w:del w:id="459" w:author="Faishal Dwi Ismail" w:date="2017-01-04T10:13:00Z">
              <w:r w:rsidRPr="007B4E01" w:rsidDel="00265846">
                <w:rPr>
                  <w:b w:val="0"/>
                  <w:sz w:val="28"/>
                  <w:szCs w:val="28"/>
                  <w:rPrChange w:id="460" w:author="Alfiady" w:date="2016-04-19T15:16:00Z">
                    <w:rPr>
                      <w:b w:val="0"/>
                      <w:sz w:val="36"/>
                    </w:rPr>
                  </w:rPrChange>
                </w:rPr>
                <w:delText>And Surface Mapping Survey</w:delText>
              </w:r>
            </w:del>
          </w:p>
          <w:p w:rsidR="007B4E01" w:rsidRPr="007B4E01" w:rsidDel="00265846" w:rsidRDefault="007B4E01">
            <w:pPr>
              <w:pStyle w:val="Heading1"/>
              <w:numPr>
                <w:ilvl w:val="0"/>
                <w:numId w:val="0"/>
              </w:numPr>
              <w:spacing w:line="360" w:lineRule="auto"/>
              <w:rPr>
                <w:del w:id="461" w:author="Faishal Dwi Ismail" w:date="2017-01-04T10:13:00Z"/>
                <w:sz w:val="28"/>
                <w:szCs w:val="28"/>
                <w:rPrChange w:id="462" w:author="Alfiady" w:date="2016-04-19T15:16:00Z">
                  <w:rPr>
                    <w:del w:id="463" w:author="Faishal Dwi Ismail" w:date="2017-01-04T10:13:00Z"/>
                    <w:sz w:val="36"/>
                  </w:rPr>
                </w:rPrChange>
              </w:rPr>
              <w:pPrChange w:id="464" w:author="user" w:date="2015-11-05T12:43:00Z">
                <w:pPr>
                  <w:pStyle w:val="Heading1"/>
                  <w:numPr>
                    <w:numId w:val="0"/>
                  </w:numPr>
                </w:pPr>
              </w:pPrChange>
            </w:pPr>
            <w:del w:id="465" w:author="Faishal Dwi Ismail" w:date="2017-01-04T10:13:00Z">
              <w:r w:rsidRPr="007B4E01" w:rsidDel="00265846">
                <w:rPr>
                  <w:b w:val="0"/>
                  <w:sz w:val="28"/>
                  <w:szCs w:val="28"/>
                  <w:rPrChange w:id="466" w:author="Alfiady" w:date="2016-04-19T15:16:00Z">
                    <w:rPr>
                      <w:b w:val="0"/>
                      <w:sz w:val="36"/>
                    </w:rPr>
                  </w:rPrChange>
                </w:rPr>
                <w:delText>Support Services at Rantau Dedap</w:delText>
              </w:r>
            </w:del>
            <w:ins w:id="467" w:author="user" w:date="2015-11-05T12:42:00Z">
              <w:del w:id="468" w:author="Faishal Dwi Ismail" w:date="2017-01-04T10:13:00Z">
                <w:r w:rsidRPr="007B4E01" w:rsidDel="00265846">
                  <w:rPr>
                    <w:b w:val="0"/>
                    <w:sz w:val="28"/>
                    <w:szCs w:val="28"/>
                    <w:rPrChange w:id="469" w:author="Alfiady" w:date="2016-04-19T15:16:00Z">
                      <w:rPr>
                        <w:b w:val="0"/>
                        <w:sz w:val="36"/>
                      </w:rPr>
                    </w:rPrChange>
                  </w:rPr>
                  <w:delText xml:space="preserve"> Prospect</w:delText>
                </w:r>
              </w:del>
            </w:ins>
          </w:p>
          <w:p w:rsidR="001C129D" w:rsidRPr="0036762D" w:rsidDel="00265846" w:rsidRDefault="001C129D" w:rsidP="00D30C8A">
            <w:pPr>
              <w:jc w:val="center"/>
              <w:rPr>
                <w:del w:id="470" w:author="Faishal Dwi Ismail" w:date="2017-01-04T10:13:00Z"/>
              </w:rPr>
            </w:pPr>
          </w:p>
          <w:p w:rsidR="001C129D" w:rsidRPr="0036762D" w:rsidDel="00265846" w:rsidRDefault="001C129D" w:rsidP="00D30C8A">
            <w:pPr>
              <w:jc w:val="center"/>
              <w:rPr>
                <w:del w:id="471" w:author="Faishal Dwi Ismail" w:date="2017-01-04T10:13:00Z"/>
              </w:rPr>
            </w:pPr>
          </w:p>
          <w:p w:rsidR="001C129D" w:rsidRPr="0036762D" w:rsidDel="00265846" w:rsidRDefault="001C129D" w:rsidP="00D30C8A">
            <w:pPr>
              <w:jc w:val="center"/>
              <w:rPr>
                <w:del w:id="472" w:author="Faishal Dwi Ismail" w:date="2017-01-04T10:13:00Z"/>
              </w:rPr>
            </w:pPr>
          </w:p>
          <w:p w:rsidR="001C129D" w:rsidRPr="0036762D" w:rsidDel="00265846" w:rsidRDefault="001C129D" w:rsidP="00D30C8A">
            <w:pPr>
              <w:jc w:val="center"/>
              <w:rPr>
                <w:del w:id="473" w:author="Faishal Dwi Ismail" w:date="2017-01-04T10:13:00Z"/>
              </w:rPr>
            </w:pPr>
          </w:p>
          <w:p w:rsidR="009A2E08" w:rsidRPr="0036762D" w:rsidDel="00265846" w:rsidRDefault="009A2E08" w:rsidP="00D30C8A">
            <w:pPr>
              <w:jc w:val="center"/>
              <w:rPr>
                <w:del w:id="474" w:author="Faishal Dwi Ismail" w:date="2017-01-04T10:13:00Z"/>
              </w:rPr>
            </w:pPr>
          </w:p>
          <w:p w:rsidR="009A2E08" w:rsidRPr="0036762D" w:rsidDel="00265846" w:rsidRDefault="009A2E08" w:rsidP="00D30C8A">
            <w:pPr>
              <w:jc w:val="center"/>
              <w:rPr>
                <w:del w:id="475" w:author="Faishal Dwi Ismail" w:date="2017-01-04T10:13:00Z"/>
              </w:rPr>
            </w:pPr>
          </w:p>
          <w:p w:rsidR="009A2E08" w:rsidRPr="0036762D" w:rsidDel="00265846" w:rsidRDefault="009A2E08" w:rsidP="00D30C8A">
            <w:pPr>
              <w:jc w:val="center"/>
              <w:rPr>
                <w:del w:id="476" w:author="Faishal Dwi Ismail" w:date="2017-01-04T10:13:00Z"/>
              </w:rPr>
            </w:pPr>
          </w:p>
          <w:p w:rsidR="001C129D" w:rsidRPr="0036762D" w:rsidDel="00265846" w:rsidRDefault="001C129D" w:rsidP="00D30C8A">
            <w:pPr>
              <w:jc w:val="center"/>
              <w:rPr>
                <w:del w:id="477" w:author="Faishal Dwi Ismail" w:date="2017-01-04T10:13:00Z"/>
              </w:rPr>
            </w:pPr>
          </w:p>
          <w:p w:rsidR="001C129D" w:rsidRPr="0036762D" w:rsidDel="00265846" w:rsidRDefault="004E14DD" w:rsidP="00D30C8A">
            <w:pPr>
              <w:pStyle w:val="Header"/>
              <w:jc w:val="center"/>
              <w:rPr>
                <w:del w:id="478" w:author="Faishal Dwi Ismail" w:date="2017-01-04T10:13:00Z"/>
                <w:sz w:val="32"/>
              </w:rPr>
            </w:pPr>
            <w:del w:id="479" w:author="Faishal Dwi Ismail" w:date="2017-01-04T10:13:00Z">
              <w:r w:rsidRPr="0036762D" w:rsidDel="00265846">
                <w:rPr>
                  <w:sz w:val="32"/>
                </w:rPr>
                <w:delText>Document No:</w:delText>
              </w:r>
            </w:del>
          </w:p>
          <w:p w:rsidR="001C129D" w:rsidRPr="0036762D" w:rsidDel="00265846" w:rsidRDefault="001C129D" w:rsidP="00D30C8A">
            <w:pPr>
              <w:jc w:val="center"/>
              <w:rPr>
                <w:del w:id="480" w:author="Faishal Dwi Ismail" w:date="2017-01-04T10:13:00Z"/>
              </w:rPr>
            </w:pPr>
          </w:p>
          <w:p w:rsidR="001C129D" w:rsidRPr="0036762D" w:rsidDel="00265846" w:rsidRDefault="001C129D" w:rsidP="00D30C8A">
            <w:pPr>
              <w:jc w:val="center"/>
              <w:rPr>
                <w:del w:id="481" w:author="Faishal Dwi Ismail" w:date="2017-01-04T10:13:00Z"/>
              </w:rPr>
            </w:pPr>
          </w:p>
          <w:p w:rsidR="001C129D" w:rsidRPr="0036762D" w:rsidDel="00265846" w:rsidRDefault="001C129D" w:rsidP="00D30C8A">
            <w:pPr>
              <w:jc w:val="center"/>
              <w:rPr>
                <w:del w:id="482" w:author="Faishal Dwi Ismail" w:date="2017-01-04T10:13:00Z"/>
              </w:rPr>
            </w:pPr>
          </w:p>
          <w:p w:rsidR="001C129D" w:rsidRPr="0036762D" w:rsidDel="00265846" w:rsidRDefault="001C129D" w:rsidP="00D30C8A">
            <w:pPr>
              <w:jc w:val="center"/>
              <w:rPr>
                <w:del w:id="483" w:author="Faishal Dwi Ismail" w:date="2017-01-04T10:13:00Z"/>
              </w:rPr>
            </w:pPr>
          </w:p>
          <w:p w:rsidR="001C129D" w:rsidRPr="0036762D" w:rsidDel="00265846" w:rsidRDefault="001C129D" w:rsidP="00D30C8A">
            <w:pPr>
              <w:jc w:val="center"/>
              <w:rPr>
                <w:del w:id="484" w:author="Faishal Dwi Ismail" w:date="2017-01-04T10:13:00Z"/>
              </w:rPr>
            </w:pPr>
          </w:p>
          <w:p w:rsidR="009A2E08" w:rsidRPr="0036762D" w:rsidDel="00265846" w:rsidRDefault="009A2E08" w:rsidP="00D30C8A">
            <w:pPr>
              <w:jc w:val="center"/>
              <w:rPr>
                <w:del w:id="485" w:author="Faishal Dwi Ismail" w:date="2017-01-04T10:13:00Z"/>
              </w:rPr>
            </w:pPr>
          </w:p>
          <w:p w:rsidR="009A2E08" w:rsidRPr="0036762D" w:rsidDel="00265846" w:rsidRDefault="009A2E08" w:rsidP="00D30C8A">
            <w:pPr>
              <w:jc w:val="center"/>
              <w:rPr>
                <w:del w:id="486" w:author="Faishal Dwi Ismail" w:date="2017-01-04T10:13:00Z"/>
              </w:rPr>
            </w:pPr>
          </w:p>
          <w:p w:rsidR="009A2E08" w:rsidRPr="0036762D" w:rsidDel="00265846" w:rsidRDefault="009A2E08" w:rsidP="00D30C8A">
            <w:pPr>
              <w:jc w:val="center"/>
              <w:rPr>
                <w:del w:id="487" w:author="Faishal Dwi Ismail" w:date="2017-01-04T10:13:00Z"/>
              </w:rPr>
            </w:pPr>
          </w:p>
          <w:p w:rsidR="001C129D" w:rsidRPr="0036762D" w:rsidDel="00265846" w:rsidRDefault="001C129D" w:rsidP="00D30C8A">
            <w:pPr>
              <w:pStyle w:val="Header"/>
              <w:jc w:val="center"/>
              <w:rPr>
                <w:del w:id="488" w:author="Faishal Dwi Ismail" w:date="2017-01-04T10:13:00Z"/>
                <w:sz w:val="32"/>
              </w:rPr>
            </w:pPr>
            <w:del w:id="489" w:author="Faishal Dwi Ismail" w:date="2017-01-04T10:13:00Z">
              <w:r w:rsidRPr="0036762D" w:rsidDel="00265846">
                <w:rPr>
                  <w:sz w:val="32"/>
                </w:rPr>
                <w:delText xml:space="preserve">Revision </w:delText>
              </w:r>
              <w:r w:rsidR="00214DD8" w:rsidRPr="0036762D" w:rsidDel="00265846">
                <w:rPr>
                  <w:sz w:val="32"/>
                </w:rPr>
                <w:delText>0</w:delText>
              </w:r>
            </w:del>
          </w:p>
          <w:p w:rsidR="001C129D" w:rsidRPr="0036762D" w:rsidDel="00265846" w:rsidRDefault="001C129D" w:rsidP="00D30C8A">
            <w:pPr>
              <w:jc w:val="center"/>
              <w:rPr>
                <w:del w:id="490" w:author="Faishal Dwi Ismail" w:date="2017-01-04T10:13:00Z"/>
              </w:rPr>
            </w:pPr>
          </w:p>
          <w:p w:rsidR="001C129D" w:rsidRPr="0036762D" w:rsidDel="00265846" w:rsidRDefault="001C129D" w:rsidP="00D30C8A">
            <w:pPr>
              <w:jc w:val="center"/>
              <w:rPr>
                <w:del w:id="491" w:author="Faishal Dwi Ismail" w:date="2017-01-04T10:13:00Z"/>
              </w:rPr>
            </w:pPr>
          </w:p>
          <w:p w:rsidR="001C129D" w:rsidRPr="0036762D" w:rsidDel="00265846" w:rsidRDefault="001C129D" w:rsidP="00D30C8A">
            <w:pPr>
              <w:jc w:val="center"/>
              <w:rPr>
                <w:del w:id="492" w:author="Faishal Dwi Ismail" w:date="2017-01-04T10:13:00Z"/>
              </w:rPr>
            </w:pPr>
          </w:p>
          <w:p w:rsidR="001C129D" w:rsidRPr="0036762D" w:rsidDel="00265846" w:rsidRDefault="001C129D" w:rsidP="00611AE3">
            <w:pPr>
              <w:jc w:val="both"/>
              <w:rPr>
                <w:del w:id="493" w:author="Faishal Dwi Ismail" w:date="2017-01-04T10:13:00Z"/>
              </w:rPr>
            </w:pPr>
          </w:p>
          <w:p w:rsidR="001C129D" w:rsidRPr="0036762D" w:rsidDel="00265846" w:rsidRDefault="001C129D" w:rsidP="00611AE3">
            <w:pPr>
              <w:jc w:val="both"/>
              <w:rPr>
                <w:del w:id="494" w:author="Faishal Dwi Ismail" w:date="2017-01-04T10:13:00Z"/>
              </w:rPr>
            </w:pPr>
          </w:p>
          <w:p w:rsidR="001C129D" w:rsidRPr="0036762D" w:rsidDel="00265846" w:rsidRDefault="001C129D" w:rsidP="00611AE3">
            <w:pPr>
              <w:jc w:val="both"/>
              <w:rPr>
                <w:del w:id="495" w:author="Faishal Dwi Ismail" w:date="2017-01-04T10:13:00Z"/>
              </w:rPr>
            </w:pPr>
          </w:p>
          <w:p w:rsidR="001C129D" w:rsidRPr="0036762D" w:rsidDel="00265846" w:rsidRDefault="001C129D" w:rsidP="00611AE3">
            <w:pPr>
              <w:jc w:val="both"/>
              <w:rPr>
                <w:del w:id="496" w:author="Faishal Dwi Ismail" w:date="2017-01-04T10:13:00Z"/>
              </w:rPr>
            </w:pPr>
          </w:p>
          <w:p w:rsidR="009A2E08" w:rsidRPr="0036762D" w:rsidDel="00265846" w:rsidRDefault="009A2E08" w:rsidP="00611AE3">
            <w:pPr>
              <w:jc w:val="both"/>
              <w:rPr>
                <w:del w:id="497" w:author="Faishal Dwi Ismail" w:date="2017-01-04T10:13:00Z"/>
              </w:rPr>
            </w:pPr>
          </w:p>
        </w:tc>
      </w:tr>
      <w:tr w:rsidR="001C129D" w:rsidRPr="0036762D" w:rsidDel="00265846" w:rsidTr="003172B7">
        <w:trPr>
          <w:cantSplit/>
          <w:trHeight w:val="225"/>
          <w:del w:id="498" w:author="Faishal Dwi Ismail" w:date="2017-01-04T10:13:00Z"/>
          <w:trPrChange w:id="499" w:author="user" w:date="2015-11-06T14:48:00Z">
            <w:trPr>
              <w:cantSplit/>
            </w:trPr>
          </w:trPrChange>
        </w:trPr>
        <w:tc>
          <w:tcPr>
            <w:tcW w:w="2235" w:type="dxa"/>
            <w:gridSpan w:val="3"/>
            <w:tcPrChange w:id="500" w:author="user" w:date="2015-11-06T14:48:00Z">
              <w:tcPr>
                <w:tcW w:w="2250" w:type="dxa"/>
                <w:gridSpan w:val="3"/>
              </w:tcPr>
            </w:tcPrChange>
          </w:tcPr>
          <w:p w:rsidR="001C129D" w:rsidRPr="0036762D" w:rsidDel="00265846" w:rsidRDefault="001C129D" w:rsidP="00BE687D">
            <w:pPr>
              <w:rPr>
                <w:del w:id="501" w:author="Faishal Dwi Ismail" w:date="2017-01-04T10:13:00Z"/>
                <w:sz w:val="20"/>
              </w:rPr>
            </w:pPr>
            <w:del w:id="502" w:author="Faishal Dwi Ismail" w:date="2017-01-04T10:13:00Z">
              <w:r w:rsidRPr="0036762D" w:rsidDel="00265846">
                <w:rPr>
                  <w:sz w:val="20"/>
                </w:rPr>
                <w:delText xml:space="preserve">Prepared </w:delText>
              </w:r>
            </w:del>
          </w:p>
        </w:tc>
        <w:tc>
          <w:tcPr>
            <w:tcW w:w="1185" w:type="dxa"/>
            <w:gridSpan w:val="2"/>
            <w:tcPrChange w:id="503" w:author="user" w:date="2015-11-06T14:48:00Z">
              <w:tcPr>
                <w:tcW w:w="900" w:type="dxa"/>
                <w:gridSpan w:val="2"/>
              </w:tcPr>
            </w:tcPrChange>
          </w:tcPr>
          <w:p w:rsidR="001C129D" w:rsidRPr="0036762D" w:rsidDel="00265846" w:rsidRDefault="007B4E01" w:rsidP="00BE687D">
            <w:pPr>
              <w:rPr>
                <w:del w:id="504" w:author="Faishal Dwi Ismail" w:date="2017-01-04T10:13:00Z"/>
                <w:sz w:val="20"/>
                <w:rPrChange w:id="505" w:author="Alfiady" w:date="2016-04-19T15:16:00Z">
                  <w:rPr>
                    <w:del w:id="506" w:author="Faishal Dwi Ismail" w:date="2017-01-04T10:13:00Z"/>
                    <w:sz w:val="20"/>
                    <w:lang w:val="id-ID"/>
                  </w:rPr>
                </w:rPrChange>
              </w:rPr>
            </w:pPr>
            <w:del w:id="507" w:author="Faishal Dwi Ismail" w:date="2017-01-04T10:13:00Z">
              <w:r w:rsidRPr="007B4E01" w:rsidDel="00265846">
                <w:rPr>
                  <w:sz w:val="20"/>
                  <w:rPrChange w:id="508" w:author="Alfiady" w:date="2016-04-19T15:16:00Z">
                    <w:rPr>
                      <w:sz w:val="20"/>
                      <w:lang w:val="id-ID"/>
                    </w:rPr>
                  </w:rPrChange>
                </w:rPr>
                <w:delText>RPS</w:delText>
              </w:r>
            </w:del>
            <w:ins w:id="509" w:author="user" w:date="2015-11-06T14:48:00Z">
              <w:del w:id="510" w:author="Faishal Dwi Ismail" w:date="2017-01-04T10:13:00Z">
                <w:r w:rsidR="003172B7" w:rsidRPr="0036762D" w:rsidDel="00265846">
                  <w:rPr>
                    <w:sz w:val="20"/>
                  </w:rPr>
                  <w:delText>WM</w:delText>
                </w:r>
              </w:del>
            </w:ins>
          </w:p>
        </w:tc>
        <w:tc>
          <w:tcPr>
            <w:tcW w:w="1139" w:type="dxa"/>
            <w:gridSpan w:val="2"/>
            <w:tcPrChange w:id="511" w:author="user" w:date="2015-11-06T14:48:00Z">
              <w:tcPr>
                <w:tcW w:w="1440" w:type="dxa"/>
                <w:gridSpan w:val="2"/>
              </w:tcPr>
            </w:tcPrChange>
          </w:tcPr>
          <w:p w:rsidR="001C129D" w:rsidRPr="0036762D" w:rsidDel="00265846" w:rsidRDefault="003172B7" w:rsidP="00611AE3">
            <w:pPr>
              <w:jc w:val="both"/>
              <w:rPr>
                <w:del w:id="512" w:author="Faishal Dwi Ismail" w:date="2017-01-04T10:13:00Z"/>
                <w:sz w:val="20"/>
              </w:rPr>
            </w:pPr>
            <w:ins w:id="513" w:author="user" w:date="2015-11-06T14:48:00Z">
              <w:del w:id="514" w:author="Faishal Dwi Ismail" w:date="2017-01-04T10:13:00Z">
                <w:r w:rsidRPr="0036762D" w:rsidDel="00265846">
                  <w:rPr>
                    <w:sz w:val="20"/>
                  </w:rPr>
                  <w:delText>RPS</w:delText>
                </w:r>
              </w:del>
            </w:ins>
          </w:p>
        </w:tc>
        <w:tc>
          <w:tcPr>
            <w:tcW w:w="5184" w:type="dxa"/>
            <w:gridSpan w:val="2"/>
            <w:vMerge w:val="restart"/>
            <w:tcPrChange w:id="515" w:author="user" w:date="2015-11-06T14:48:00Z">
              <w:tcPr>
                <w:tcW w:w="5220" w:type="dxa"/>
                <w:gridSpan w:val="2"/>
                <w:vMerge w:val="restart"/>
              </w:tcPr>
            </w:tcPrChange>
          </w:tcPr>
          <w:p w:rsidR="001C129D" w:rsidRPr="0036762D" w:rsidDel="00265846" w:rsidRDefault="001C129D" w:rsidP="00611AE3">
            <w:pPr>
              <w:jc w:val="both"/>
              <w:rPr>
                <w:del w:id="516" w:author="Faishal Dwi Ismail" w:date="2017-01-04T10:13:00Z"/>
                <w:sz w:val="20"/>
              </w:rPr>
            </w:pPr>
          </w:p>
          <w:p w:rsidR="001C129D" w:rsidRPr="0036762D" w:rsidDel="00265846" w:rsidRDefault="002E7875" w:rsidP="00611AE3">
            <w:pPr>
              <w:jc w:val="both"/>
              <w:rPr>
                <w:del w:id="517" w:author="Faishal Dwi Ismail" w:date="2017-01-04T10:13:00Z"/>
                <w:sz w:val="20"/>
              </w:rPr>
            </w:pPr>
            <w:del w:id="518" w:author="Faishal Dwi Ismail" w:date="2017-01-04T10:13:00Z">
              <w:r w:rsidDel="00265846">
                <w:rPr>
                  <w:noProof/>
                  <w:sz w:val="20"/>
                  <w:lang w:val="id-ID" w:eastAsia="id-ID"/>
                  <w:rPrChange w:id="519">
                    <w:rPr>
                      <w:noProof/>
                      <w:lang w:val="id-ID" w:eastAsia="id-ID"/>
                    </w:rPr>
                  </w:rPrChange>
                </w:rPr>
                <w:lastRenderedPageBreak/>
                <w:drawing>
                  <wp:inline distT="0" distB="0" distL="0" distR="0" wp14:anchorId="153E0EFA" wp14:editId="08D13F53">
                    <wp:extent cx="3180080" cy="737235"/>
                    <wp:effectExtent l="0" t="0" r="127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0080" cy="737235"/>
                            </a:xfrm>
                            <a:prstGeom prst="rect">
                              <a:avLst/>
                            </a:prstGeom>
                            <a:noFill/>
                            <a:ln>
                              <a:noFill/>
                            </a:ln>
                          </pic:spPr>
                        </pic:pic>
                      </a:graphicData>
                    </a:graphic>
                  </wp:inline>
                </w:drawing>
              </w:r>
            </w:del>
          </w:p>
          <w:p w:rsidR="00BE687D" w:rsidRPr="0036762D" w:rsidDel="00265846" w:rsidRDefault="00BE687D" w:rsidP="00611AE3">
            <w:pPr>
              <w:jc w:val="both"/>
              <w:rPr>
                <w:del w:id="520" w:author="Faishal Dwi Ismail" w:date="2017-01-04T10:13:00Z"/>
                <w:sz w:val="20"/>
              </w:rPr>
            </w:pPr>
          </w:p>
          <w:p w:rsidR="001C129D" w:rsidRPr="0036762D" w:rsidDel="00265846" w:rsidRDefault="007B4E01" w:rsidP="00611AE3">
            <w:pPr>
              <w:ind w:left="360"/>
              <w:jc w:val="both"/>
              <w:rPr>
                <w:del w:id="521" w:author="Faishal Dwi Ismail" w:date="2017-01-04T10:13:00Z"/>
                <w:b/>
                <w:szCs w:val="24"/>
                <w:rPrChange w:id="522" w:author="Alfiady" w:date="2016-04-19T15:16:00Z">
                  <w:rPr>
                    <w:del w:id="523" w:author="Faishal Dwi Ismail" w:date="2017-01-04T10:13:00Z"/>
                    <w:sz w:val="20"/>
                  </w:rPr>
                </w:rPrChange>
              </w:rPr>
            </w:pPr>
            <w:del w:id="524" w:author="Faishal Dwi Ismail" w:date="2017-01-04T10:13:00Z">
              <w:r w:rsidRPr="007B4E01" w:rsidDel="00265846">
                <w:rPr>
                  <w:b/>
                  <w:szCs w:val="24"/>
                  <w:rPrChange w:id="525" w:author="Alfiady" w:date="2016-04-19T15:16:00Z">
                    <w:rPr>
                      <w:sz w:val="20"/>
                    </w:rPr>
                  </w:rPrChange>
                </w:rPr>
                <w:delText>Location : Rantau Dedap, Muara Enim</w:delText>
              </w:r>
            </w:del>
          </w:p>
          <w:p w:rsidR="00BE687D" w:rsidRPr="0036762D" w:rsidDel="00265846" w:rsidRDefault="00BE687D" w:rsidP="00611AE3">
            <w:pPr>
              <w:jc w:val="both"/>
              <w:rPr>
                <w:del w:id="526" w:author="Faishal Dwi Ismail" w:date="2017-01-04T10:13:00Z"/>
                <w:sz w:val="20"/>
              </w:rPr>
            </w:pPr>
          </w:p>
        </w:tc>
      </w:tr>
      <w:tr w:rsidR="001C129D" w:rsidRPr="0036762D" w:rsidDel="00265846" w:rsidTr="003172B7">
        <w:trPr>
          <w:cantSplit/>
          <w:trHeight w:val="225"/>
          <w:del w:id="527" w:author="Faishal Dwi Ismail" w:date="2017-01-04T10:13:00Z"/>
          <w:trPrChange w:id="528" w:author="user" w:date="2015-11-06T14:48:00Z">
            <w:trPr>
              <w:cantSplit/>
            </w:trPr>
          </w:trPrChange>
        </w:trPr>
        <w:tc>
          <w:tcPr>
            <w:tcW w:w="2235" w:type="dxa"/>
            <w:gridSpan w:val="3"/>
            <w:tcPrChange w:id="529" w:author="user" w:date="2015-11-06T14:48:00Z">
              <w:tcPr>
                <w:tcW w:w="2250" w:type="dxa"/>
                <w:gridSpan w:val="3"/>
              </w:tcPr>
            </w:tcPrChange>
          </w:tcPr>
          <w:p w:rsidR="001C129D" w:rsidRPr="0036762D" w:rsidDel="00265846" w:rsidRDefault="001C129D" w:rsidP="00BE687D">
            <w:pPr>
              <w:rPr>
                <w:del w:id="530" w:author="Faishal Dwi Ismail" w:date="2017-01-04T10:13:00Z"/>
                <w:sz w:val="20"/>
              </w:rPr>
            </w:pPr>
            <w:del w:id="531" w:author="Faishal Dwi Ismail" w:date="2017-01-04T10:13:00Z">
              <w:r w:rsidRPr="0036762D" w:rsidDel="00265846">
                <w:rPr>
                  <w:sz w:val="20"/>
                </w:rPr>
                <w:delText xml:space="preserve">Checked </w:delText>
              </w:r>
            </w:del>
          </w:p>
        </w:tc>
        <w:tc>
          <w:tcPr>
            <w:tcW w:w="1185" w:type="dxa"/>
            <w:gridSpan w:val="2"/>
            <w:tcPrChange w:id="532" w:author="user" w:date="2015-11-06T14:48:00Z">
              <w:tcPr>
                <w:tcW w:w="900" w:type="dxa"/>
                <w:gridSpan w:val="2"/>
              </w:tcPr>
            </w:tcPrChange>
          </w:tcPr>
          <w:p w:rsidR="001C129D" w:rsidRPr="0036762D" w:rsidDel="00265846" w:rsidRDefault="003172B7" w:rsidP="00210136">
            <w:pPr>
              <w:rPr>
                <w:del w:id="533" w:author="Faishal Dwi Ismail" w:date="2017-01-04T10:13:00Z"/>
                <w:sz w:val="20"/>
                <w:rPrChange w:id="534" w:author="Alfiady" w:date="2016-04-19T15:16:00Z">
                  <w:rPr>
                    <w:del w:id="535" w:author="Faishal Dwi Ismail" w:date="2017-01-04T10:13:00Z"/>
                    <w:sz w:val="20"/>
                    <w:lang w:val="id-ID"/>
                  </w:rPr>
                </w:rPrChange>
              </w:rPr>
            </w:pPr>
            <w:ins w:id="536" w:author="user" w:date="2015-11-06T14:48:00Z">
              <w:del w:id="537" w:author="Faishal Dwi Ismail" w:date="2017-01-04T10:13:00Z">
                <w:r w:rsidRPr="0036762D" w:rsidDel="00265846">
                  <w:rPr>
                    <w:sz w:val="20"/>
                  </w:rPr>
                  <w:delText>SS</w:delText>
                </w:r>
              </w:del>
            </w:ins>
          </w:p>
        </w:tc>
        <w:tc>
          <w:tcPr>
            <w:tcW w:w="1139" w:type="dxa"/>
            <w:gridSpan w:val="2"/>
            <w:tcPrChange w:id="538" w:author="user" w:date="2015-11-06T14:48:00Z">
              <w:tcPr>
                <w:tcW w:w="1440" w:type="dxa"/>
                <w:gridSpan w:val="2"/>
              </w:tcPr>
            </w:tcPrChange>
          </w:tcPr>
          <w:p w:rsidR="001C129D" w:rsidRPr="0036762D" w:rsidDel="00265846" w:rsidRDefault="001C129D" w:rsidP="00611AE3">
            <w:pPr>
              <w:jc w:val="both"/>
              <w:rPr>
                <w:del w:id="539" w:author="Faishal Dwi Ismail" w:date="2017-01-04T10:13:00Z"/>
                <w:sz w:val="20"/>
              </w:rPr>
            </w:pPr>
          </w:p>
        </w:tc>
        <w:tc>
          <w:tcPr>
            <w:tcW w:w="5184" w:type="dxa"/>
            <w:gridSpan w:val="2"/>
            <w:vMerge/>
            <w:tcPrChange w:id="540" w:author="user" w:date="2015-11-06T14:48:00Z">
              <w:tcPr>
                <w:tcW w:w="5220" w:type="dxa"/>
                <w:gridSpan w:val="2"/>
                <w:vMerge/>
              </w:tcPr>
            </w:tcPrChange>
          </w:tcPr>
          <w:p w:rsidR="001C129D" w:rsidRPr="0036762D" w:rsidDel="00265846" w:rsidRDefault="001C129D" w:rsidP="00611AE3">
            <w:pPr>
              <w:jc w:val="both"/>
              <w:rPr>
                <w:del w:id="541" w:author="Faishal Dwi Ismail" w:date="2017-01-04T10:13:00Z"/>
                <w:sz w:val="20"/>
              </w:rPr>
            </w:pPr>
          </w:p>
        </w:tc>
      </w:tr>
      <w:tr w:rsidR="001C129D" w:rsidRPr="0036762D" w:rsidDel="00265846" w:rsidTr="003172B7">
        <w:trPr>
          <w:cantSplit/>
          <w:trHeight w:val="242"/>
          <w:del w:id="542" w:author="Faishal Dwi Ismail" w:date="2017-01-04T10:13:00Z"/>
          <w:trPrChange w:id="543" w:author="user" w:date="2015-11-06T14:48:00Z">
            <w:trPr>
              <w:cantSplit/>
            </w:trPr>
          </w:trPrChange>
        </w:trPr>
        <w:tc>
          <w:tcPr>
            <w:tcW w:w="2235" w:type="dxa"/>
            <w:gridSpan w:val="3"/>
            <w:tcPrChange w:id="544" w:author="user" w:date="2015-11-06T14:48:00Z">
              <w:tcPr>
                <w:tcW w:w="2250" w:type="dxa"/>
                <w:gridSpan w:val="3"/>
              </w:tcPr>
            </w:tcPrChange>
          </w:tcPr>
          <w:p w:rsidR="001C129D" w:rsidRPr="0036762D" w:rsidDel="00265846" w:rsidRDefault="001C129D" w:rsidP="00BE687D">
            <w:pPr>
              <w:rPr>
                <w:del w:id="545" w:author="Faishal Dwi Ismail" w:date="2017-01-04T10:13:00Z"/>
                <w:sz w:val="20"/>
              </w:rPr>
            </w:pPr>
            <w:del w:id="546" w:author="Faishal Dwi Ismail" w:date="2017-01-04T10:13:00Z">
              <w:r w:rsidRPr="0036762D" w:rsidDel="00265846">
                <w:rPr>
                  <w:sz w:val="20"/>
                </w:rPr>
                <w:delText xml:space="preserve">Approved </w:delText>
              </w:r>
            </w:del>
          </w:p>
        </w:tc>
        <w:tc>
          <w:tcPr>
            <w:tcW w:w="1185" w:type="dxa"/>
            <w:gridSpan w:val="2"/>
            <w:tcPrChange w:id="547" w:author="user" w:date="2015-11-06T14:48:00Z">
              <w:tcPr>
                <w:tcW w:w="900" w:type="dxa"/>
                <w:gridSpan w:val="2"/>
              </w:tcPr>
            </w:tcPrChange>
          </w:tcPr>
          <w:p w:rsidR="001C129D" w:rsidRPr="0036762D" w:rsidDel="00265846" w:rsidRDefault="003172B7" w:rsidP="00BE687D">
            <w:pPr>
              <w:rPr>
                <w:del w:id="548" w:author="Faishal Dwi Ismail" w:date="2017-01-04T10:13:00Z"/>
                <w:sz w:val="20"/>
              </w:rPr>
            </w:pPr>
            <w:ins w:id="549" w:author="user" w:date="2015-11-06T14:48:00Z">
              <w:del w:id="550" w:author="Faishal Dwi Ismail" w:date="2017-01-04T10:13:00Z">
                <w:r w:rsidRPr="0036762D" w:rsidDel="00265846">
                  <w:rPr>
                    <w:sz w:val="20"/>
                  </w:rPr>
                  <w:delText>HA</w:delText>
                </w:r>
              </w:del>
            </w:ins>
          </w:p>
        </w:tc>
        <w:tc>
          <w:tcPr>
            <w:tcW w:w="1139" w:type="dxa"/>
            <w:gridSpan w:val="2"/>
            <w:tcPrChange w:id="551" w:author="user" w:date="2015-11-06T14:48:00Z">
              <w:tcPr>
                <w:tcW w:w="1440" w:type="dxa"/>
                <w:gridSpan w:val="2"/>
              </w:tcPr>
            </w:tcPrChange>
          </w:tcPr>
          <w:p w:rsidR="001C129D" w:rsidRPr="0036762D" w:rsidDel="00265846" w:rsidRDefault="001C129D" w:rsidP="00611AE3">
            <w:pPr>
              <w:jc w:val="both"/>
              <w:rPr>
                <w:del w:id="552" w:author="Faishal Dwi Ismail" w:date="2017-01-04T10:13:00Z"/>
                <w:sz w:val="20"/>
              </w:rPr>
            </w:pPr>
          </w:p>
        </w:tc>
        <w:tc>
          <w:tcPr>
            <w:tcW w:w="5184" w:type="dxa"/>
            <w:gridSpan w:val="2"/>
            <w:vMerge/>
            <w:tcPrChange w:id="553" w:author="user" w:date="2015-11-06T14:48:00Z">
              <w:tcPr>
                <w:tcW w:w="5220" w:type="dxa"/>
                <w:gridSpan w:val="2"/>
                <w:vMerge/>
              </w:tcPr>
            </w:tcPrChange>
          </w:tcPr>
          <w:p w:rsidR="001C129D" w:rsidRPr="0036762D" w:rsidDel="00265846" w:rsidRDefault="001C129D" w:rsidP="00611AE3">
            <w:pPr>
              <w:jc w:val="both"/>
              <w:rPr>
                <w:del w:id="554" w:author="Faishal Dwi Ismail" w:date="2017-01-04T10:13:00Z"/>
                <w:sz w:val="20"/>
              </w:rPr>
            </w:pPr>
          </w:p>
        </w:tc>
      </w:tr>
      <w:tr w:rsidR="001C129D" w:rsidRPr="0036762D" w:rsidDel="00265846" w:rsidTr="00B55CCB">
        <w:trPr>
          <w:cantSplit/>
          <w:trHeight w:val="225"/>
          <w:del w:id="555" w:author="Faishal Dwi Ismail" w:date="2017-01-04T10:13:00Z"/>
          <w:trPrChange w:id="556" w:author="user" w:date="2015-11-06T10:55:00Z">
            <w:trPr>
              <w:cantSplit/>
            </w:trPr>
          </w:trPrChange>
        </w:trPr>
        <w:tc>
          <w:tcPr>
            <w:tcW w:w="4559" w:type="dxa"/>
            <w:gridSpan w:val="7"/>
            <w:tcPrChange w:id="557" w:author="user" w:date="2015-11-06T10:55:00Z">
              <w:tcPr>
                <w:tcW w:w="4590" w:type="dxa"/>
                <w:gridSpan w:val="7"/>
              </w:tcPr>
            </w:tcPrChange>
          </w:tcPr>
          <w:p w:rsidR="001C129D" w:rsidRPr="0036762D" w:rsidDel="00265846" w:rsidRDefault="001C129D" w:rsidP="00611AE3">
            <w:pPr>
              <w:jc w:val="both"/>
              <w:rPr>
                <w:del w:id="558" w:author="Faishal Dwi Ismail" w:date="2017-01-04T10:13:00Z"/>
                <w:sz w:val="20"/>
              </w:rPr>
            </w:pPr>
          </w:p>
        </w:tc>
        <w:tc>
          <w:tcPr>
            <w:tcW w:w="5184" w:type="dxa"/>
            <w:gridSpan w:val="2"/>
            <w:vMerge/>
            <w:tcPrChange w:id="559" w:author="user" w:date="2015-11-06T10:55:00Z">
              <w:tcPr>
                <w:tcW w:w="5220" w:type="dxa"/>
                <w:gridSpan w:val="2"/>
                <w:vMerge/>
              </w:tcPr>
            </w:tcPrChange>
          </w:tcPr>
          <w:p w:rsidR="001C129D" w:rsidRPr="0036762D" w:rsidDel="00265846" w:rsidRDefault="001C129D" w:rsidP="00611AE3">
            <w:pPr>
              <w:jc w:val="both"/>
              <w:rPr>
                <w:del w:id="560" w:author="Faishal Dwi Ismail" w:date="2017-01-04T10:13:00Z"/>
                <w:sz w:val="20"/>
              </w:rPr>
            </w:pPr>
          </w:p>
        </w:tc>
      </w:tr>
      <w:tr w:rsidR="001C129D" w:rsidRPr="0036762D" w:rsidDel="00265846" w:rsidTr="00B55CCB">
        <w:trPr>
          <w:cantSplit/>
          <w:trHeight w:val="1176"/>
          <w:del w:id="561" w:author="Faishal Dwi Ismail" w:date="2017-01-04T10:13:00Z"/>
          <w:trPrChange w:id="562" w:author="user" w:date="2015-11-06T10:55:00Z">
            <w:trPr>
              <w:cantSplit/>
            </w:trPr>
          </w:trPrChange>
        </w:trPr>
        <w:tc>
          <w:tcPr>
            <w:tcW w:w="4559" w:type="dxa"/>
            <w:gridSpan w:val="7"/>
            <w:tcBorders>
              <w:bottom w:val="single" w:sz="2" w:space="0" w:color="auto"/>
            </w:tcBorders>
            <w:tcPrChange w:id="563" w:author="user" w:date="2015-11-06T10:55:00Z">
              <w:tcPr>
                <w:tcW w:w="4590" w:type="dxa"/>
                <w:gridSpan w:val="7"/>
                <w:tcBorders>
                  <w:bottom w:val="single" w:sz="2" w:space="0" w:color="auto"/>
                </w:tcBorders>
              </w:tcPr>
            </w:tcPrChange>
          </w:tcPr>
          <w:p w:rsidR="001C129D" w:rsidRPr="0036762D" w:rsidDel="00265846" w:rsidRDefault="001C129D" w:rsidP="00611AE3">
            <w:pPr>
              <w:jc w:val="both"/>
              <w:rPr>
                <w:del w:id="564" w:author="Faishal Dwi Ismail" w:date="2017-01-04T10:13:00Z"/>
                <w:sz w:val="20"/>
              </w:rPr>
            </w:pPr>
          </w:p>
        </w:tc>
        <w:tc>
          <w:tcPr>
            <w:tcW w:w="5184" w:type="dxa"/>
            <w:gridSpan w:val="2"/>
            <w:vMerge/>
            <w:tcBorders>
              <w:bottom w:val="single" w:sz="2" w:space="0" w:color="auto"/>
            </w:tcBorders>
            <w:tcPrChange w:id="565" w:author="user" w:date="2015-11-06T10:55:00Z">
              <w:tcPr>
                <w:tcW w:w="5220" w:type="dxa"/>
                <w:gridSpan w:val="2"/>
                <w:vMerge/>
                <w:tcBorders>
                  <w:bottom w:val="single" w:sz="2" w:space="0" w:color="auto"/>
                </w:tcBorders>
              </w:tcPr>
            </w:tcPrChange>
          </w:tcPr>
          <w:p w:rsidR="001C129D" w:rsidRPr="0036762D" w:rsidDel="00265846" w:rsidRDefault="001C129D" w:rsidP="00611AE3">
            <w:pPr>
              <w:jc w:val="both"/>
              <w:rPr>
                <w:del w:id="566" w:author="Faishal Dwi Ismail" w:date="2017-01-04T10:13:00Z"/>
                <w:sz w:val="20"/>
              </w:rPr>
            </w:pPr>
          </w:p>
        </w:tc>
      </w:tr>
      <w:tr w:rsidR="001C129D" w:rsidRPr="0036762D" w:rsidDel="00265846" w:rsidTr="003172B7">
        <w:trPr>
          <w:cantSplit/>
          <w:trHeight w:val="225"/>
          <w:del w:id="567" w:author="Faishal Dwi Ismail" w:date="2017-01-04T10:13:00Z"/>
          <w:trPrChange w:id="568" w:author="user" w:date="2015-11-06T14:48:00Z">
            <w:trPr>
              <w:cantSplit/>
            </w:trPr>
          </w:trPrChange>
        </w:trPr>
        <w:tc>
          <w:tcPr>
            <w:tcW w:w="983" w:type="dxa"/>
            <w:tcBorders>
              <w:top w:val="single" w:sz="2" w:space="0" w:color="auto"/>
              <w:left w:val="single" w:sz="2" w:space="0" w:color="auto"/>
              <w:bottom w:val="single" w:sz="2" w:space="0" w:color="auto"/>
              <w:right w:val="single" w:sz="2" w:space="0" w:color="auto"/>
            </w:tcBorders>
            <w:tcPrChange w:id="569" w:author="user" w:date="2015-11-06T14:48:00Z">
              <w:tcPr>
                <w:tcW w:w="990" w:type="dxa"/>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1C129D" w:rsidP="00BE687D">
            <w:pPr>
              <w:jc w:val="center"/>
              <w:rPr>
                <w:del w:id="570" w:author="Faishal Dwi Ismail" w:date="2017-01-04T10:13:00Z"/>
                <w:sz w:val="20"/>
              </w:rPr>
            </w:pPr>
            <w:del w:id="571" w:author="Faishal Dwi Ismail" w:date="2017-01-04T10:13:00Z">
              <w:r w:rsidRPr="0036762D" w:rsidDel="00265846">
                <w:rPr>
                  <w:sz w:val="20"/>
                </w:rPr>
                <w:lastRenderedPageBreak/>
                <w:delText>Revision</w:delText>
              </w:r>
            </w:del>
          </w:p>
        </w:tc>
        <w:tc>
          <w:tcPr>
            <w:tcW w:w="983" w:type="dxa"/>
            <w:tcBorders>
              <w:top w:val="single" w:sz="2" w:space="0" w:color="auto"/>
              <w:left w:val="single" w:sz="2" w:space="0" w:color="auto"/>
              <w:bottom w:val="single" w:sz="2" w:space="0" w:color="auto"/>
              <w:right w:val="single" w:sz="2" w:space="0" w:color="auto"/>
            </w:tcBorders>
            <w:tcPrChange w:id="572" w:author="user" w:date="2015-11-06T14:48:00Z">
              <w:tcPr>
                <w:tcW w:w="990" w:type="dxa"/>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1C129D" w:rsidP="00BE687D">
            <w:pPr>
              <w:jc w:val="center"/>
              <w:rPr>
                <w:del w:id="573" w:author="Faishal Dwi Ismail" w:date="2017-01-04T10:13:00Z"/>
                <w:sz w:val="20"/>
              </w:rPr>
            </w:pPr>
            <w:del w:id="574" w:author="Faishal Dwi Ismail" w:date="2017-01-04T10:13:00Z">
              <w:r w:rsidRPr="0036762D" w:rsidDel="00265846">
                <w:rPr>
                  <w:sz w:val="20"/>
                </w:rPr>
                <w:delText>Date</w:delText>
              </w:r>
            </w:del>
          </w:p>
        </w:tc>
        <w:tc>
          <w:tcPr>
            <w:tcW w:w="536" w:type="dxa"/>
            <w:gridSpan w:val="2"/>
            <w:tcBorders>
              <w:top w:val="single" w:sz="2" w:space="0" w:color="auto"/>
              <w:left w:val="single" w:sz="2" w:space="0" w:color="auto"/>
              <w:bottom w:val="single" w:sz="2" w:space="0" w:color="auto"/>
              <w:right w:val="single" w:sz="2" w:space="0" w:color="auto"/>
            </w:tcBorders>
            <w:tcPrChange w:id="575" w:author="user" w:date="2015-11-06T14:48:00Z">
              <w:tcPr>
                <w:tcW w:w="540" w:type="dxa"/>
                <w:gridSpan w:val="2"/>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1C129D" w:rsidP="00BE687D">
            <w:pPr>
              <w:jc w:val="center"/>
              <w:rPr>
                <w:del w:id="576" w:author="Faishal Dwi Ismail" w:date="2017-01-04T10:13:00Z"/>
                <w:sz w:val="20"/>
              </w:rPr>
            </w:pPr>
            <w:del w:id="577" w:author="Faishal Dwi Ismail" w:date="2017-01-04T10:13:00Z">
              <w:r w:rsidRPr="0036762D" w:rsidDel="00265846">
                <w:rPr>
                  <w:sz w:val="20"/>
                </w:rPr>
                <w:delText>By</w:delText>
              </w:r>
            </w:del>
          </w:p>
        </w:tc>
        <w:tc>
          <w:tcPr>
            <w:tcW w:w="1162" w:type="dxa"/>
            <w:gridSpan w:val="2"/>
            <w:tcBorders>
              <w:top w:val="single" w:sz="2" w:space="0" w:color="auto"/>
              <w:left w:val="single" w:sz="2" w:space="0" w:color="auto"/>
              <w:bottom w:val="single" w:sz="2" w:space="0" w:color="auto"/>
              <w:right w:val="single" w:sz="2" w:space="0" w:color="auto"/>
            </w:tcBorders>
            <w:tcPrChange w:id="578" w:author="user" w:date="2015-11-06T14:48:00Z">
              <w:tcPr>
                <w:tcW w:w="1170" w:type="dxa"/>
                <w:gridSpan w:val="2"/>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BE687D" w:rsidP="00BE687D">
            <w:pPr>
              <w:jc w:val="center"/>
              <w:rPr>
                <w:del w:id="579" w:author="Faishal Dwi Ismail" w:date="2017-01-04T10:13:00Z"/>
                <w:sz w:val="20"/>
              </w:rPr>
            </w:pPr>
            <w:del w:id="580" w:author="Faishal Dwi Ismail" w:date="2017-01-04T10:13:00Z">
              <w:r w:rsidRPr="0036762D" w:rsidDel="00265846">
                <w:rPr>
                  <w:sz w:val="20"/>
                </w:rPr>
                <w:delText>Reviewed</w:delText>
              </w:r>
            </w:del>
          </w:p>
        </w:tc>
        <w:tc>
          <w:tcPr>
            <w:tcW w:w="1609" w:type="dxa"/>
            <w:gridSpan w:val="2"/>
            <w:tcBorders>
              <w:top w:val="single" w:sz="2" w:space="0" w:color="auto"/>
              <w:left w:val="single" w:sz="2" w:space="0" w:color="auto"/>
              <w:bottom w:val="single" w:sz="2" w:space="0" w:color="auto"/>
              <w:right w:val="single" w:sz="2" w:space="0" w:color="auto"/>
            </w:tcBorders>
            <w:tcPrChange w:id="581" w:author="user" w:date="2015-11-06T14:48:00Z">
              <w:tcPr>
                <w:tcW w:w="1620" w:type="dxa"/>
                <w:gridSpan w:val="2"/>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BE687D" w:rsidP="00BE687D">
            <w:pPr>
              <w:jc w:val="center"/>
              <w:rPr>
                <w:del w:id="582" w:author="Faishal Dwi Ismail" w:date="2017-01-04T10:13:00Z"/>
                <w:sz w:val="20"/>
              </w:rPr>
            </w:pPr>
            <w:del w:id="583" w:author="Faishal Dwi Ismail" w:date="2017-01-04T10:13:00Z">
              <w:r w:rsidRPr="0036762D" w:rsidDel="00265846">
                <w:rPr>
                  <w:sz w:val="20"/>
                </w:rPr>
                <w:delText>Approved</w:delText>
              </w:r>
            </w:del>
          </w:p>
        </w:tc>
        <w:tc>
          <w:tcPr>
            <w:tcW w:w="4470" w:type="dxa"/>
            <w:tcBorders>
              <w:top w:val="single" w:sz="2" w:space="0" w:color="auto"/>
              <w:left w:val="single" w:sz="2" w:space="0" w:color="auto"/>
              <w:bottom w:val="single" w:sz="2" w:space="0" w:color="auto"/>
              <w:right w:val="single" w:sz="2" w:space="0" w:color="auto"/>
            </w:tcBorders>
            <w:tcPrChange w:id="584" w:author="user" w:date="2015-11-06T14:48:00Z">
              <w:tcPr>
                <w:tcW w:w="4500" w:type="dxa"/>
                <w:tcBorders>
                  <w:top w:val="single" w:sz="2" w:space="0" w:color="auto"/>
                  <w:left w:val="single" w:sz="2" w:space="0" w:color="auto"/>
                  <w:bottom w:val="single" w:sz="2" w:space="0" w:color="auto"/>
                  <w:right w:val="single" w:sz="2" w:space="0" w:color="auto"/>
                </w:tcBorders>
              </w:tcPr>
            </w:tcPrChange>
          </w:tcPr>
          <w:p w:rsidR="001C129D" w:rsidRPr="0036762D" w:rsidDel="00265846" w:rsidRDefault="001C129D" w:rsidP="00BE687D">
            <w:pPr>
              <w:jc w:val="center"/>
              <w:rPr>
                <w:del w:id="585" w:author="Faishal Dwi Ismail" w:date="2017-01-04T10:13:00Z"/>
                <w:sz w:val="20"/>
              </w:rPr>
            </w:pPr>
            <w:del w:id="586" w:author="Faishal Dwi Ismail" w:date="2017-01-04T10:13:00Z">
              <w:r w:rsidRPr="0036762D" w:rsidDel="00265846">
                <w:rPr>
                  <w:sz w:val="20"/>
                </w:rPr>
                <w:delText>Description</w:delText>
              </w:r>
            </w:del>
          </w:p>
        </w:tc>
      </w:tr>
      <w:tr w:rsidR="001C129D" w:rsidRPr="0036762D" w:rsidDel="00265846" w:rsidTr="003172B7">
        <w:trPr>
          <w:cantSplit/>
          <w:trHeight w:val="259"/>
          <w:del w:id="587" w:author="Faishal Dwi Ismail" w:date="2017-01-04T10:13:00Z"/>
          <w:trPrChange w:id="588" w:author="user" w:date="2015-11-06T14:48:00Z">
            <w:trPr>
              <w:cantSplit/>
            </w:trPr>
          </w:trPrChange>
        </w:trPr>
        <w:tc>
          <w:tcPr>
            <w:tcW w:w="983" w:type="dxa"/>
            <w:tcBorders>
              <w:top w:val="nil"/>
            </w:tcBorders>
            <w:tcPrChange w:id="589" w:author="user" w:date="2015-11-06T14:48:00Z">
              <w:tcPr>
                <w:tcW w:w="990" w:type="dxa"/>
                <w:tcBorders>
                  <w:top w:val="nil"/>
                </w:tcBorders>
              </w:tcPr>
            </w:tcPrChange>
          </w:tcPr>
          <w:p w:rsidR="001C129D" w:rsidRPr="0036762D" w:rsidDel="00265846" w:rsidRDefault="001C129D" w:rsidP="009648FB">
            <w:pPr>
              <w:jc w:val="both"/>
              <w:rPr>
                <w:del w:id="590" w:author="Faishal Dwi Ismail" w:date="2017-01-04T10:13:00Z"/>
              </w:rPr>
            </w:pPr>
          </w:p>
        </w:tc>
        <w:tc>
          <w:tcPr>
            <w:tcW w:w="983" w:type="dxa"/>
            <w:tcBorders>
              <w:top w:val="nil"/>
            </w:tcBorders>
            <w:tcPrChange w:id="591" w:author="user" w:date="2015-11-06T14:48:00Z">
              <w:tcPr>
                <w:tcW w:w="990" w:type="dxa"/>
                <w:tcBorders>
                  <w:top w:val="nil"/>
                </w:tcBorders>
              </w:tcPr>
            </w:tcPrChange>
          </w:tcPr>
          <w:p w:rsidR="0077267E" w:rsidRPr="0036762D" w:rsidDel="00265846" w:rsidRDefault="0077267E" w:rsidP="009648FB">
            <w:pPr>
              <w:spacing w:line="360" w:lineRule="auto"/>
              <w:jc w:val="both"/>
              <w:rPr>
                <w:del w:id="592" w:author="Faishal Dwi Ismail" w:date="2017-01-04T10:13:00Z"/>
                <w:sz w:val="16"/>
                <w:szCs w:val="16"/>
              </w:rPr>
            </w:pPr>
          </w:p>
        </w:tc>
        <w:tc>
          <w:tcPr>
            <w:tcW w:w="536" w:type="dxa"/>
            <w:gridSpan w:val="2"/>
            <w:tcBorders>
              <w:top w:val="nil"/>
            </w:tcBorders>
            <w:tcPrChange w:id="593" w:author="user" w:date="2015-11-06T14:48:00Z">
              <w:tcPr>
                <w:tcW w:w="540" w:type="dxa"/>
                <w:gridSpan w:val="2"/>
                <w:tcBorders>
                  <w:top w:val="nil"/>
                </w:tcBorders>
              </w:tcPr>
            </w:tcPrChange>
          </w:tcPr>
          <w:p w:rsidR="001C129D" w:rsidRPr="0036762D" w:rsidDel="00265846" w:rsidRDefault="001C129D" w:rsidP="009648FB">
            <w:pPr>
              <w:jc w:val="both"/>
              <w:rPr>
                <w:del w:id="594" w:author="Faishal Dwi Ismail" w:date="2017-01-04T10:13:00Z"/>
                <w:sz w:val="20"/>
              </w:rPr>
            </w:pPr>
          </w:p>
        </w:tc>
        <w:tc>
          <w:tcPr>
            <w:tcW w:w="1162" w:type="dxa"/>
            <w:gridSpan w:val="2"/>
            <w:tcBorders>
              <w:top w:val="nil"/>
            </w:tcBorders>
            <w:tcPrChange w:id="595" w:author="user" w:date="2015-11-06T14:48:00Z">
              <w:tcPr>
                <w:tcW w:w="1170" w:type="dxa"/>
                <w:gridSpan w:val="2"/>
                <w:tcBorders>
                  <w:top w:val="nil"/>
                </w:tcBorders>
              </w:tcPr>
            </w:tcPrChange>
          </w:tcPr>
          <w:p w:rsidR="001C129D" w:rsidRPr="0036762D" w:rsidDel="00265846" w:rsidRDefault="001C129D" w:rsidP="009648FB">
            <w:pPr>
              <w:jc w:val="both"/>
              <w:rPr>
                <w:del w:id="596" w:author="Faishal Dwi Ismail" w:date="2017-01-04T10:13:00Z"/>
              </w:rPr>
            </w:pPr>
          </w:p>
        </w:tc>
        <w:tc>
          <w:tcPr>
            <w:tcW w:w="1609" w:type="dxa"/>
            <w:gridSpan w:val="2"/>
            <w:tcBorders>
              <w:top w:val="nil"/>
            </w:tcBorders>
            <w:tcPrChange w:id="597" w:author="user" w:date="2015-11-06T14:48:00Z">
              <w:tcPr>
                <w:tcW w:w="1620" w:type="dxa"/>
                <w:gridSpan w:val="2"/>
                <w:tcBorders>
                  <w:top w:val="nil"/>
                </w:tcBorders>
              </w:tcPr>
            </w:tcPrChange>
          </w:tcPr>
          <w:p w:rsidR="001C129D" w:rsidRPr="0036762D" w:rsidDel="00265846" w:rsidRDefault="001C129D" w:rsidP="009648FB">
            <w:pPr>
              <w:jc w:val="both"/>
              <w:rPr>
                <w:del w:id="598" w:author="Faishal Dwi Ismail" w:date="2017-01-04T10:13:00Z"/>
              </w:rPr>
            </w:pPr>
          </w:p>
        </w:tc>
        <w:tc>
          <w:tcPr>
            <w:tcW w:w="4470" w:type="dxa"/>
            <w:tcBorders>
              <w:top w:val="nil"/>
            </w:tcBorders>
            <w:tcPrChange w:id="599" w:author="user" w:date="2015-11-06T14:48:00Z">
              <w:tcPr>
                <w:tcW w:w="4500" w:type="dxa"/>
                <w:tcBorders>
                  <w:top w:val="nil"/>
                </w:tcBorders>
              </w:tcPr>
            </w:tcPrChange>
          </w:tcPr>
          <w:p w:rsidR="001C129D" w:rsidRPr="0036762D" w:rsidDel="00265846" w:rsidRDefault="001C129D" w:rsidP="00611AE3">
            <w:pPr>
              <w:jc w:val="both"/>
              <w:rPr>
                <w:del w:id="600" w:author="Faishal Dwi Ismail" w:date="2017-01-04T10:13:00Z"/>
              </w:rPr>
            </w:pPr>
          </w:p>
        </w:tc>
      </w:tr>
      <w:tr w:rsidR="001C129D" w:rsidRPr="0036762D" w:rsidDel="00265846" w:rsidTr="003172B7">
        <w:trPr>
          <w:cantSplit/>
          <w:trHeight w:val="277"/>
          <w:del w:id="601" w:author="Faishal Dwi Ismail" w:date="2017-01-04T10:13:00Z"/>
          <w:trPrChange w:id="602" w:author="user" w:date="2015-11-06T14:48:00Z">
            <w:trPr>
              <w:cantSplit/>
            </w:trPr>
          </w:trPrChange>
        </w:trPr>
        <w:tc>
          <w:tcPr>
            <w:tcW w:w="983" w:type="dxa"/>
            <w:tcPrChange w:id="603" w:author="user" w:date="2015-11-06T14:48:00Z">
              <w:tcPr>
                <w:tcW w:w="990" w:type="dxa"/>
              </w:tcPr>
            </w:tcPrChange>
          </w:tcPr>
          <w:p w:rsidR="001C129D" w:rsidRPr="0036762D" w:rsidDel="00265846" w:rsidRDefault="001C129D" w:rsidP="00611AE3">
            <w:pPr>
              <w:jc w:val="both"/>
              <w:rPr>
                <w:del w:id="604" w:author="Faishal Dwi Ismail" w:date="2017-01-04T10:13:00Z"/>
              </w:rPr>
            </w:pPr>
          </w:p>
        </w:tc>
        <w:tc>
          <w:tcPr>
            <w:tcW w:w="983" w:type="dxa"/>
            <w:tcPrChange w:id="605" w:author="user" w:date="2015-11-06T14:48:00Z">
              <w:tcPr>
                <w:tcW w:w="990" w:type="dxa"/>
              </w:tcPr>
            </w:tcPrChange>
          </w:tcPr>
          <w:p w:rsidR="001C129D" w:rsidRPr="0036762D" w:rsidDel="00265846" w:rsidRDefault="001C129D" w:rsidP="00611AE3">
            <w:pPr>
              <w:jc w:val="both"/>
              <w:rPr>
                <w:del w:id="606" w:author="Faishal Dwi Ismail" w:date="2017-01-04T10:13:00Z"/>
              </w:rPr>
            </w:pPr>
          </w:p>
        </w:tc>
        <w:tc>
          <w:tcPr>
            <w:tcW w:w="536" w:type="dxa"/>
            <w:gridSpan w:val="2"/>
            <w:tcPrChange w:id="607" w:author="user" w:date="2015-11-06T14:48:00Z">
              <w:tcPr>
                <w:tcW w:w="540" w:type="dxa"/>
                <w:gridSpan w:val="2"/>
              </w:tcPr>
            </w:tcPrChange>
          </w:tcPr>
          <w:p w:rsidR="001C129D" w:rsidRPr="0036762D" w:rsidDel="00265846" w:rsidRDefault="001C129D" w:rsidP="00611AE3">
            <w:pPr>
              <w:jc w:val="both"/>
              <w:rPr>
                <w:del w:id="608" w:author="Faishal Dwi Ismail" w:date="2017-01-04T10:13:00Z"/>
              </w:rPr>
            </w:pPr>
          </w:p>
        </w:tc>
        <w:tc>
          <w:tcPr>
            <w:tcW w:w="1162" w:type="dxa"/>
            <w:gridSpan w:val="2"/>
            <w:tcPrChange w:id="609" w:author="user" w:date="2015-11-06T14:48:00Z">
              <w:tcPr>
                <w:tcW w:w="1170" w:type="dxa"/>
                <w:gridSpan w:val="2"/>
              </w:tcPr>
            </w:tcPrChange>
          </w:tcPr>
          <w:p w:rsidR="001C129D" w:rsidRPr="0036762D" w:rsidDel="00265846" w:rsidRDefault="001C129D" w:rsidP="00611AE3">
            <w:pPr>
              <w:jc w:val="both"/>
              <w:rPr>
                <w:del w:id="610" w:author="Faishal Dwi Ismail" w:date="2017-01-04T10:13:00Z"/>
              </w:rPr>
            </w:pPr>
          </w:p>
        </w:tc>
        <w:tc>
          <w:tcPr>
            <w:tcW w:w="1609" w:type="dxa"/>
            <w:gridSpan w:val="2"/>
            <w:tcPrChange w:id="611" w:author="user" w:date="2015-11-06T14:48:00Z">
              <w:tcPr>
                <w:tcW w:w="1620" w:type="dxa"/>
                <w:gridSpan w:val="2"/>
              </w:tcPr>
            </w:tcPrChange>
          </w:tcPr>
          <w:p w:rsidR="001C129D" w:rsidRPr="0036762D" w:rsidDel="00265846" w:rsidRDefault="001C129D" w:rsidP="00611AE3">
            <w:pPr>
              <w:jc w:val="both"/>
              <w:rPr>
                <w:del w:id="612" w:author="Faishal Dwi Ismail" w:date="2017-01-04T10:13:00Z"/>
              </w:rPr>
            </w:pPr>
          </w:p>
        </w:tc>
        <w:tc>
          <w:tcPr>
            <w:tcW w:w="4470" w:type="dxa"/>
            <w:tcPrChange w:id="613" w:author="user" w:date="2015-11-06T14:48:00Z">
              <w:tcPr>
                <w:tcW w:w="4500" w:type="dxa"/>
              </w:tcPr>
            </w:tcPrChange>
          </w:tcPr>
          <w:p w:rsidR="001C129D" w:rsidRPr="0036762D" w:rsidDel="00265846" w:rsidRDefault="001C129D" w:rsidP="00611AE3">
            <w:pPr>
              <w:jc w:val="both"/>
              <w:rPr>
                <w:del w:id="614" w:author="Faishal Dwi Ismail" w:date="2017-01-04T10:13:00Z"/>
              </w:rPr>
            </w:pPr>
          </w:p>
        </w:tc>
      </w:tr>
      <w:tr w:rsidR="001C129D" w:rsidRPr="0036762D" w:rsidDel="00265846" w:rsidTr="003172B7">
        <w:trPr>
          <w:cantSplit/>
          <w:trHeight w:val="277"/>
          <w:del w:id="615" w:author="Faishal Dwi Ismail" w:date="2017-01-04T10:13:00Z"/>
          <w:trPrChange w:id="616" w:author="user" w:date="2015-11-06T14:48:00Z">
            <w:trPr>
              <w:cantSplit/>
            </w:trPr>
          </w:trPrChange>
        </w:trPr>
        <w:tc>
          <w:tcPr>
            <w:tcW w:w="983" w:type="dxa"/>
            <w:tcPrChange w:id="617" w:author="user" w:date="2015-11-06T14:48:00Z">
              <w:tcPr>
                <w:tcW w:w="990" w:type="dxa"/>
              </w:tcPr>
            </w:tcPrChange>
          </w:tcPr>
          <w:p w:rsidR="001C129D" w:rsidRPr="0036762D" w:rsidDel="00265846" w:rsidRDefault="001C129D" w:rsidP="00611AE3">
            <w:pPr>
              <w:jc w:val="both"/>
              <w:rPr>
                <w:del w:id="618" w:author="Faishal Dwi Ismail" w:date="2017-01-04T10:13:00Z"/>
              </w:rPr>
            </w:pPr>
          </w:p>
        </w:tc>
        <w:tc>
          <w:tcPr>
            <w:tcW w:w="983" w:type="dxa"/>
            <w:tcPrChange w:id="619" w:author="user" w:date="2015-11-06T14:48:00Z">
              <w:tcPr>
                <w:tcW w:w="990" w:type="dxa"/>
              </w:tcPr>
            </w:tcPrChange>
          </w:tcPr>
          <w:p w:rsidR="001C129D" w:rsidRPr="0036762D" w:rsidDel="00265846" w:rsidRDefault="001C129D" w:rsidP="00611AE3">
            <w:pPr>
              <w:jc w:val="both"/>
              <w:rPr>
                <w:del w:id="620" w:author="Faishal Dwi Ismail" w:date="2017-01-04T10:13:00Z"/>
              </w:rPr>
            </w:pPr>
          </w:p>
        </w:tc>
        <w:tc>
          <w:tcPr>
            <w:tcW w:w="536" w:type="dxa"/>
            <w:gridSpan w:val="2"/>
            <w:tcPrChange w:id="621" w:author="user" w:date="2015-11-06T14:48:00Z">
              <w:tcPr>
                <w:tcW w:w="540" w:type="dxa"/>
                <w:gridSpan w:val="2"/>
              </w:tcPr>
            </w:tcPrChange>
          </w:tcPr>
          <w:p w:rsidR="001C129D" w:rsidRPr="0036762D" w:rsidDel="00265846" w:rsidRDefault="001C129D" w:rsidP="00611AE3">
            <w:pPr>
              <w:jc w:val="both"/>
              <w:rPr>
                <w:del w:id="622" w:author="Faishal Dwi Ismail" w:date="2017-01-04T10:13:00Z"/>
              </w:rPr>
            </w:pPr>
          </w:p>
        </w:tc>
        <w:tc>
          <w:tcPr>
            <w:tcW w:w="1162" w:type="dxa"/>
            <w:gridSpan w:val="2"/>
            <w:tcPrChange w:id="623" w:author="user" w:date="2015-11-06T14:48:00Z">
              <w:tcPr>
                <w:tcW w:w="1170" w:type="dxa"/>
                <w:gridSpan w:val="2"/>
              </w:tcPr>
            </w:tcPrChange>
          </w:tcPr>
          <w:p w:rsidR="001C129D" w:rsidRPr="0036762D" w:rsidDel="00265846" w:rsidRDefault="001C129D" w:rsidP="00611AE3">
            <w:pPr>
              <w:jc w:val="both"/>
              <w:rPr>
                <w:del w:id="624" w:author="Faishal Dwi Ismail" w:date="2017-01-04T10:13:00Z"/>
              </w:rPr>
            </w:pPr>
          </w:p>
        </w:tc>
        <w:tc>
          <w:tcPr>
            <w:tcW w:w="1609" w:type="dxa"/>
            <w:gridSpan w:val="2"/>
            <w:tcPrChange w:id="625" w:author="user" w:date="2015-11-06T14:48:00Z">
              <w:tcPr>
                <w:tcW w:w="1620" w:type="dxa"/>
                <w:gridSpan w:val="2"/>
              </w:tcPr>
            </w:tcPrChange>
          </w:tcPr>
          <w:p w:rsidR="001C129D" w:rsidRPr="0036762D" w:rsidDel="00265846" w:rsidRDefault="001C129D" w:rsidP="00611AE3">
            <w:pPr>
              <w:jc w:val="both"/>
              <w:rPr>
                <w:del w:id="626" w:author="Faishal Dwi Ismail" w:date="2017-01-04T10:13:00Z"/>
              </w:rPr>
            </w:pPr>
          </w:p>
        </w:tc>
        <w:tc>
          <w:tcPr>
            <w:tcW w:w="4470" w:type="dxa"/>
            <w:tcPrChange w:id="627" w:author="user" w:date="2015-11-06T14:48:00Z">
              <w:tcPr>
                <w:tcW w:w="4500" w:type="dxa"/>
              </w:tcPr>
            </w:tcPrChange>
          </w:tcPr>
          <w:p w:rsidR="001C129D" w:rsidRPr="0036762D" w:rsidDel="00265846" w:rsidRDefault="001C129D" w:rsidP="00611AE3">
            <w:pPr>
              <w:jc w:val="both"/>
              <w:rPr>
                <w:del w:id="628" w:author="Faishal Dwi Ismail" w:date="2017-01-04T10:13:00Z"/>
              </w:rPr>
            </w:pPr>
          </w:p>
        </w:tc>
      </w:tr>
      <w:tr w:rsidR="001C129D" w:rsidRPr="0036762D" w:rsidDel="00265846" w:rsidTr="003172B7">
        <w:trPr>
          <w:cantSplit/>
          <w:trHeight w:val="294"/>
          <w:del w:id="629" w:author="Faishal Dwi Ismail" w:date="2017-01-04T10:13:00Z"/>
          <w:trPrChange w:id="630" w:author="user" w:date="2015-11-06T14:48:00Z">
            <w:trPr>
              <w:cantSplit/>
            </w:trPr>
          </w:trPrChange>
        </w:trPr>
        <w:tc>
          <w:tcPr>
            <w:tcW w:w="983" w:type="dxa"/>
            <w:tcPrChange w:id="631" w:author="user" w:date="2015-11-06T14:48:00Z">
              <w:tcPr>
                <w:tcW w:w="990" w:type="dxa"/>
              </w:tcPr>
            </w:tcPrChange>
          </w:tcPr>
          <w:p w:rsidR="001C129D" w:rsidRPr="0036762D" w:rsidDel="00265846" w:rsidRDefault="001C129D" w:rsidP="00611AE3">
            <w:pPr>
              <w:jc w:val="both"/>
              <w:rPr>
                <w:del w:id="632" w:author="Faishal Dwi Ismail" w:date="2017-01-04T10:13:00Z"/>
              </w:rPr>
            </w:pPr>
          </w:p>
        </w:tc>
        <w:tc>
          <w:tcPr>
            <w:tcW w:w="983" w:type="dxa"/>
            <w:tcPrChange w:id="633" w:author="user" w:date="2015-11-06T14:48:00Z">
              <w:tcPr>
                <w:tcW w:w="990" w:type="dxa"/>
              </w:tcPr>
            </w:tcPrChange>
          </w:tcPr>
          <w:p w:rsidR="001C129D" w:rsidRPr="0036762D" w:rsidDel="00265846" w:rsidRDefault="001C129D" w:rsidP="00611AE3">
            <w:pPr>
              <w:jc w:val="both"/>
              <w:rPr>
                <w:del w:id="634" w:author="Faishal Dwi Ismail" w:date="2017-01-04T10:13:00Z"/>
              </w:rPr>
            </w:pPr>
          </w:p>
        </w:tc>
        <w:tc>
          <w:tcPr>
            <w:tcW w:w="536" w:type="dxa"/>
            <w:gridSpan w:val="2"/>
            <w:tcPrChange w:id="635" w:author="user" w:date="2015-11-06T14:48:00Z">
              <w:tcPr>
                <w:tcW w:w="540" w:type="dxa"/>
                <w:gridSpan w:val="2"/>
              </w:tcPr>
            </w:tcPrChange>
          </w:tcPr>
          <w:p w:rsidR="001C129D" w:rsidRPr="0036762D" w:rsidDel="00265846" w:rsidRDefault="001C129D" w:rsidP="00611AE3">
            <w:pPr>
              <w:jc w:val="both"/>
              <w:rPr>
                <w:del w:id="636" w:author="Faishal Dwi Ismail" w:date="2017-01-04T10:13:00Z"/>
              </w:rPr>
            </w:pPr>
          </w:p>
        </w:tc>
        <w:tc>
          <w:tcPr>
            <w:tcW w:w="1162" w:type="dxa"/>
            <w:gridSpan w:val="2"/>
            <w:tcPrChange w:id="637" w:author="user" w:date="2015-11-06T14:48:00Z">
              <w:tcPr>
                <w:tcW w:w="1170" w:type="dxa"/>
                <w:gridSpan w:val="2"/>
              </w:tcPr>
            </w:tcPrChange>
          </w:tcPr>
          <w:p w:rsidR="001C129D" w:rsidRPr="0036762D" w:rsidDel="00265846" w:rsidRDefault="001C129D" w:rsidP="00611AE3">
            <w:pPr>
              <w:jc w:val="both"/>
              <w:rPr>
                <w:del w:id="638" w:author="Faishal Dwi Ismail" w:date="2017-01-04T10:13:00Z"/>
              </w:rPr>
            </w:pPr>
          </w:p>
        </w:tc>
        <w:tc>
          <w:tcPr>
            <w:tcW w:w="1609" w:type="dxa"/>
            <w:gridSpan w:val="2"/>
            <w:tcPrChange w:id="639" w:author="user" w:date="2015-11-06T14:48:00Z">
              <w:tcPr>
                <w:tcW w:w="1620" w:type="dxa"/>
                <w:gridSpan w:val="2"/>
              </w:tcPr>
            </w:tcPrChange>
          </w:tcPr>
          <w:p w:rsidR="001C129D" w:rsidRPr="0036762D" w:rsidDel="00265846" w:rsidRDefault="001C129D" w:rsidP="00611AE3">
            <w:pPr>
              <w:jc w:val="both"/>
              <w:rPr>
                <w:del w:id="640" w:author="Faishal Dwi Ismail" w:date="2017-01-04T10:13:00Z"/>
              </w:rPr>
            </w:pPr>
          </w:p>
        </w:tc>
        <w:tc>
          <w:tcPr>
            <w:tcW w:w="4470" w:type="dxa"/>
            <w:tcPrChange w:id="641" w:author="user" w:date="2015-11-06T14:48:00Z">
              <w:tcPr>
                <w:tcW w:w="4500" w:type="dxa"/>
              </w:tcPr>
            </w:tcPrChange>
          </w:tcPr>
          <w:p w:rsidR="001C129D" w:rsidRPr="0036762D" w:rsidDel="00265846" w:rsidRDefault="001C129D" w:rsidP="00611AE3">
            <w:pPr>
              <w:jc w:val="both"/>
              <w:rPr>
                <w:del w:id="642" w:author="Faishal Dwi Ismail" w:date="2017-01-04T10:13:00Z"/>
              </w:rPr>
            </w:pPr>
          </w:p>
        </w:tc>
      </w:tr>
      <w:tr w:rsidR="00E764D6" w:rsidRPr="0036762D" w:rsidDel="00265846" w:rsidTr="003172B7">
        <w:trPr>
          <w:cantSplit/>
          <w:trHeight w:val="277"/>
          <w:del w:id="643" w:author="Faishal Dwi Ismail" w:date="2017-01-04T10:13:00Z"/>
          <w:trPrChange w:id="644" w:author="user" w:date="2015-11-06T14:48:00Z">
            <w:trPr>
              <w:cantSplit/>
            </w:trPr>
          </w:trPrChange>
        </w:trPr>
        <w:tc>
          <w:tcPr>
            <w:tcW w:w="983" w:type="dxa"/>
            <w:tcPrChange w:id="645" w:author="user" w:date="2015-11-06T14:48:00Z">
              <w:tcPr>
                <w:tcW w:w="990" w:type="dxa"/>
              </w:tcPr>
            </w:tcPrChange>
          </w:tcPr>
          <w:p w:rsidR="00E764D6" w:rsidRPr="0036762D" w:rsidDel="00265846" w:rsidRDefault="00E764D6" w:rsidP="00611AE3">
            <w:pPr>
              <w:jc w:val="both"/>
              <w:rPr>
                <w:del w:id="646" w:author="Faishal Dwi Ismail" w:date="2017-01-04T10:13:00Z"/>
              </w:rPr>
            </w:pPr>
          </w:p>
        </w:tc>
        <w:tc>
          <w:tcPr>
            <w:tcW w:w="983" w:type="dxa"/>
            <w:tcPrChange w:id="647" w:author="user" w:date="2015-11-06T14:48:00Z">
              <w:tcPr>
                <w:tcW w:w="990" w:type="dxa"/>
              </w:tcPr>
            </w:tcPrChange>
          </w:tcPr>
          <w:p w:rsidR="00E764D6" w:rsidRPr="0036762D" w:rsidDel="00265846" w:rsidRDefault="00E764D6" w:rsidP="00611AE3">
            <w:pPr>
              <w:jc w:val="both"/>
              <w:rPr>
                <w:del w:id="648" w:author="Faishal Dwi Ismail" w:date="2017-01-04T10:13:00Z"/>
              </w:rPr>
            </w:pPr>
          </w:p>
        </w:tc>
        <w:tc>
          <w:tcPr>
            <w:tcW w:w="536" w:type="dxa"/>
            <w:gridSpan w:val="2"/>
            <w:tcPrChange w:id="649" w:author="user" w:date="2015-11-06T14:48:00Z">
              <w:tcPr>
                <w:tcW w:w="540" w:type="dxa"/>
                <w:gridSpan w:val="2"/>
              </w:tcPr>
            </w:tcPrChange>
          </w:tcPr>
          <w:p w:rsidR="00E764D6" w:rsidRPr="0036762D" w:rsidDel="00265846" w:rsidRDefault="00E764D6" w:rsidP="00611AE3">
            <w:pPr>
              <w:jc w:val="both"/>
              <w:rPr>
                <w:del w:id="650" w:author="Faishal Dwi Ismail" w:date="2017-01-04T10:13:00Z"/>
              </w:rPr>
            </w:pPr>
          </w:p>
        </w:tc>
        <w:tc>
          <w:tcPr>
            <w:tcW w:w="1162" w:type="dxa"/>
            <w:gridSpan w:val="2"/>
            <w:tcPrChange w:id="651" w:author="user" w:date="2015-11-06T14:48:00Z">
              <w:tcPr>
                <w:tcW w:w="1170" w:type="dxa"/>
                <w:gridSpan w:val="2"/>
              </w:tcPr>
            </w:tcPrChange>
          </w:tcPr>
          <w:p w:rsidR="00E764D6" w:rsidRPr="0036762D" w:rsidDel="00265846" w:rsidRDefault="00E764D6" w:rsidP="00611AE3">
            <w:pPr>
              <w:jc w:val="both"/>
              <w:rPr>
                <w:del w:id="652" w:author="Faishal Dwi Ismail" w:date="2017-01-04T10:13:00Z"/>
              </w:rPr>
            </w:pPr>
          </w:p>
        </w:tc>
        <w:tc>
          <w:tcPr>
            <w:tcW w:w="1609" w:type="dxa"/>
            <w:gridSpan w:val="2"/>
            <w:tcPrChange w:id="653" w:author="user" w:date="2015-11-06T14:48:00Z">
              <w:tcPr>
                <w:tcW w:w="1620" w:type="dxa"/>
                <w:gridSpan w:val="2"/>
              </w:tcPr>
            </w:tcPrChange>
          </w:tcPr>
          <w:p w:rsidR="00E764D6" w:rsidRPr="0036762D" w:rsidDel="00265846" w:rsidRDefault="00E764D6" w:rsidP="00611AE3">
            <w:pPr>
              <w:jc w:val="both"/>
              <w:rPr>
                <w:del w:id="654" w:author="Faishal Dwi Ismail" w:date="2017-01-04T10:13:00Z"/>
              </w:rPr>
            </w:pPr>
          </w:p>
        </w:tc>
        <w:tc>
          <w:tcPr>
            <w:tcW w:w="4470" w:type="dxa"/>
            <w:tcPrChange w:id="655" w:author="user" w:date="2015-11-06T14:48:00Z">
              <w:tcPr>
                <w:tcW w:w="4500" w:type="dxa"/>
              </w:tcPr>
            </w:tcPrChange>
          </w:tcPr>
          <w:p w:rsidR="00E764D6" w:rsidRPr="0036762D" w:rsidDel="00265846" w:rsidRDefault="00E764D6" w:rsidP="00611AE3">
            <w:pPr>
              <w:jc w:val="both"/>
              <w:rPr>
                <w:del w:id="656" w:author="Faishal Dwi Ismail" w:date="2017-01-04T10:13:00Z"/>
              </w:rPr>
            </w:pPr>
          </w:p>
        </w:tc>
      </w:tr>
      <w:tr w:rsidR="00EB1986" w:rsidRPr="0036762D" w:rsidDel="00265846" w:rsidTr="003172B7">
        <w:trPr>
          <w:cantSplit/>
          <w:trHeight w:val="277"/>
          <w:ins w:id="657" w:author="Ridwan Permana Sidik" w:date="2015-11-04T09:13:00Z"/>
          <w:del w:id="658" w:author="Faishal Dwi Ismail" w:date="2017-01-04T10:13:00Z"/>
          <w:trPrChange w:id="659" w:author="user" w:date="2015-11-06T14:48:00Z">
            <w:trPr>
              <w:cantSplit/>
            </w:trPr>
          </w:trPrChange>
        </w:trPr>
        <w:tc>
          <w:tcPr>
            <w:tcW w:w="983" w:type="dxa"/>
            <w:tcPrChange w:id="660" w:author="user" w:date="2015-11-06T14:48:00Z">
              <w:tcPr>
                <w:tcW w:w="990" w:type="dxa"/>
              </w:tcPr>
            </w:tcPrChange>
          </w:tcPr>
          <w:p w:rsidR="00EB1986" w:rsidRPr="0036762D" w:rsidDel="00265846" w:rsidRDefault="00EB1986" w:rsidP="00611AE3">
            <w:pPr>
              <w:jc w:val="both"/>
              <w:rPr>
                <w:ins w:id="661" w:author="Ridwan Permana Sidik" w:date="2015-11-04T09:13:00Z"/>
                <w:del w:id="662" w:author="Faishal Dwi Ismail" w:date="2017-01-04T10:13:00Z"/>
              </w:rPr>
            </w:pPr>
          </w:p>
        </w:tc>
        <w:tc>
          <w:tcPr>
            <w:tcW w:w="983" w:type="dxa"/>
            <w:tcPrChange w:id="663" w:author="user" w:date="2015-11-06T14:48:00Z">
              <w:tcPr>
                <w:tcW w:w="990" w:type="dxa"/>
              </w:tcPr>
            </w:tcPrChange>
          </w:tcPr>
          <w:p w:rsidR="00EB1986" w:rsidRPr="0036762D" w:rsidDel="00265846" w:rsidRDefault="00EB1986" w:rsidP="00611AE3">
            <w:pPr>
              <w:jc w:val="both"/>
              <w:rPr>
                <w:ins w:id="664" w:author="Ridwan Permana Sidik" w:date="2015-11-04T09:13:00Z"/>
                <w:del w:id="665" w:author="Faishal Dwi Ismail" w:date="2017-01-04T10:13:00Z"/>
              </w:rPr>
            </w:pPr>
          </w:p>
        </w:tc>
        <w:tc>
          <w:tcPr>
            <w:tcW w:w="536" w:type="dxa"/>
            <w:gridSpan w:val="2"/>
            <w:tcPrChange w:id="666" w:author="user" w:date="2015-11-06T14:48:00Z">
              <w:tcPr>
                <w:tcW w:w="540" w:type="dxa"/>
                <w:gridSpan w:val="2"/>
              </w:tcPr>
            </w:tcPrChange>
          </w:tcPr>
          <w:p w:rsidR="00EB1986" w:rsidRPr="0036762D" w:rsidDel="00265846" w:rsidRDefault="00EB1986" w:rsidP="00611AE3">
            <w:pPr>
              <w:jc w:val="both"/>
              <w:rPr>
                <w:ins w:id="667" w:author="Ridwan Permana Sidik" w:date="2015-11-04T09:13:00Z"/>
                <w:del w:id="668" w:author="Faishal Dwi Ismail" w:date="2017-01-04T10:13:00Z"/>
              </w:rPr>
            </w:pPr>
          </w:p>
        </w:tc>
        <w:tc>
          <w:tcPr>
            <w:tcW w:w="1162" w:type="dxa"/>
            <w:gridSpan w:val="2"/>
            <w:tcPrChange w:id="669" w:author="user" w:date="2015-11-06T14:48:00Z">
              <w:tcPr>
                <w:tcW w:w="1170" w:type="dxa"/>
                <w:gridSpan w:val="2"/>
              </w:tcPr>
            </w:tcPrChange>
          </w:tcPr>
          <w:p w:rsidR="00EB1986" w:rsidRPr="0036762D" w:rsidDel="00265846" w:rsidRDefault="00EB1986" w:rsidP="00611AE3">
            <w:pPr>
              <w:jc w:val="both"/>
              <w:rPr>
                <w:ins w:id="670" w:author="Ridwan Permana Sidik" w:date="2015-11-04T09:13:00Z"/>
                <w:del w:id="671" w:author="Faishal Dwi Ismail" w:date="2017-01-04T10:13:00Z"/>
              </w:rPr>
            </w:pPr>
          </w:p>
        </w:tc>
        <w:tc>
          <w:tcPr>
            <w:tcW w:w="1609" w:type="dxa"/>
            <w:gridSpan w:val="2"/>
            <w:tcPrChange w:id="672" w:author="user" w:date="2015-11-06T14:48:00Z">
              <w:tcPr>
                <w:tcW w:w="1620" w:type="dxa"/>
                <w:gridSpan w:val="2"/>
              </w:tcPr>
            </w:tcPrChange>
          </w:tcPr>
          <w:p w:rsidR="00EB1986" w:rsidRPr="0036762D" w:rsidDel="00265846" w:rsidRDefault="00EB1986" w:rsidP="00611AE3">
            <w:pPr>
              <w:jc w:val="both"/>
              <w:rPr>
                <w:ins w:id="673" w:author="Ridwan Permana Sidik" w:date="2015-11-04T09:13:00Z"/>
                <w:del w:id="674" w:author="Faishal Dwi Ismail" w:date="2017-01-04T10:13:00Z"/>
              </w:rPr>
            </w:pPr>
          </w:p>
        </w:tc>
        <w:tc>
          <w:tcPr>
            <w:tcW w:w="4470" w:type="dxa"/>
            <w:tcPrChange w:id="675" w:author="user" w:date="2015-11-06T14:48:00Z">
              <w:tcPr>
                <w:tcW w:w="4500" w:type="dxa"/>
              </w:tcPr>
            </w:tcPrChange>
          </w:tcPr>
          <w:p w:rsidR="00EB1986" w:rsidRPr="0036762D" w:rsidDel="00265846" w:rsidRDefault="00EB1986" w:rsidP="00611AE3">
            <w:pPr>
              <w:jc w:val="both"/>
              <w:rPr>
                <w:ins w:id="676" w:author="Ridwan Permana Sidik" w:date="2015-11-04T09:13:00Z"/>
                <w:del w:id="677" w:author="Faishal Dwi Ismail" w:date="2017-01-04T10:13:00Z"/>
              </w:rPr>
            </w:pPr>
          </w:p>
        </w:tc>
      </w:tr>
    </w:tbl>
    <w:p w:rsidR="007B4E01" w:rsidRPr="00265846" w:rsidDel="00265846" w:rsidRDefault="00265846">
      <w:pPr>
        <w:keepNext/>
        <w:tabs>
          <w:tab w:val="left" w:pos="1260"/>
        </w:tabs>
        <w:spacing w:line="288" w:lineRule="auto"/>
        <w:ind w:left="720"/>
        <w:jc w:val="center"/>
        <w:outlineLvl w:val="0"/>
        <w:rPr>
          <w:del w:id="678" w:author="Faishal Dwi Ismail" w:date="2017-01-04T10:13:00Z"/>
          <w:b/>
          <w:sz w:val="28"/>
          <w:szCs w:val="28"/>
          <w:rPrChange w:id="679" w:author="Faishal Dwi Ismail" w:date="2017-01-04T10:14:00Z">
            <w:rPr>
              <w:del w:id="680" w:author="Faishal Dwi Ismail" w:date="2017-01-04T10:13:00Z"/>
              <w:kern w:val="28"/>
            </w:rPr>
          </w:rPrChange>
        </w:rPr>
      </w:pPr>
      <w:ins w:id="681" w:author="Faishal Dwi Ismail" w:date="2017-01-04T10:14:00Z">
        <w:r w:rsidRPr="00265846">
          <w:rPr>
            <w:kern w:val="28"/>
            <w:sz w:val="28"/>
            <w:szCs w:val="28"/>
            <w:rPrChange w:id="682" w:author="Faishal Dwi Ismail" w:date="2017-01-04T10:14:00Z">
              <w:rPr>
                <w:kern w:val="28"/>
              </w:rPr>
            </w:rPrChange>
          </w:rPr>
          <w:t xml:space="preserve">       </w:t>
        </w:r>
        <w:r w:rsidRPr="00265846">
          <w:rPr>
            <w:b/>
            <w:sz w:val="28"/>
            <w:szCs w:val="28"/>
            <w:rPrChange w:id="683" w:author="Faishal Dwi Ismail" w:date="2017-01-04T10:14:00Z">
              <w:rPr>
                <w:kern w:val="28"/>
              </w:rPr>
            </w:rPrChange>
          </w:rPr>
          <w:t>EXHIBIT B</w:t>
        </w:r>
      </w:ins>
    </w:p>
    <w:p w:rsidR="00265846" w:rsidRPr="00265846" w:rsidRDefault="00265846">
      <w:pPr>
        <w:keepNext/>
        <w:tabs>
          <w:tab w:val="left" w:pos="1260"/>
        </w:tabs>
        <w:spacing w:line="288" w:lineRule="auto"/>
        <w:jc w:val="center"/>
        <w:outlineLvl w:val="0"/>
        <w:rPr>
          <w:ins w:id="684" w:author="Faishal Dwi Ismail" w:date="2017-01-04T10:14:00Z"/>
          <w:b/>
          <w:sz w:val="28"/>
          <w:szCs w:val="28"/>
          <w:rPrChange w:id="685" w:author="Faishal Dwi Ismail" w:date="2017-01-04T10:14:00Z">
            <w:rPr>
              <w:ins w:id="686" w:author="Faishal Dwi Ismail" w:date="2017-01-04T10:14:00Z"/>
              <w:kern w:val="28"/>
            </w:rPr>
          </w:rPrChange>
        </w:rPr>
        <w:pPrChange w:id="687" w:author="Alfiady" w:date="2016-09-23T10:31:00Z">
          <w:pPr>
            <w:keepNext/>
            <w:tabs>
              <w:tab w:val="left" w:pos="1260"/>
            </w:tabs>
            <w:spacing w:line="288" w:lineRule="auto"/>
            <w:ind w:left="720"/>
            <w:jc w:val="center"/>
            <w:outlineLvl w:val="0"/>
          </w:pPr>
        </w:pPrChange>
      </w:pPr>
    </w:p>
    <w:p w:rsidR="007B4E01" w:rsidRPr="00265846" w:rsidDel="00265846" w:rsidRDefault="00265846">
      <w:pPr>
        <w:pStyle w:val="Heading1"/>
        <w:keepNext w:val="0"/>
        <w:numPr>
          <w:ilvl w:val="0"/>
          <w:numId w:val="0"/>
        </w:numPr>
        <w:spacing w:before="240" w:after="60"/>
        <w:jc w:val="left"/>
        <w:rPr>
          <w:ins w:id="688" w:author="Alfiady" w:date="2016-10-05T14:59:00Z"/>
          <w:del w:id="689" w:author="Faishal Dwi Ismail" w:date="2017-01-04T10:13:00Z"/>
          <w:kern w:val="28"/>
          <w:sz w:val="28"/>
          <w:szCs w:val="28"/>
          <w:rPrChange w:id="690" w:author="Faishal Dwi Ismail" w:date="2017-01-04T10:14:00Z">
            <w:rPr>
              <w:ins w:id="691" w:author="Alfiady" w:date="2016-10-05T14:59:00Z"/>
              <w:del w:id="692" w:author="Faishal Dwi Ismail" w:date="2017-01-04T10:13:00Z"/>
              <w:kern w:val="28"/>
              <w:sz w:val="24"/>
            </w:rPr>
          </w:rPrChange>
        </w:rPr>
        <w:pPrChange w:id="693" w:author="Faishal Dwi Ismail" w:date="2017-01-04T10:14:00Z">
          <w:pPr>
            <w:pStyle w:val="Heading1"/>
            <w:keepNext w:val="0"/>
            <w:numPr>
              <w:numId w:val="1"/>
            </w:numPr>
            <w:tabs>
              <w:tab w:val="num" w:pos="360"/>
            </w:tabs>
            <w:spacing w:before="240" w:after="60"/>
            <w:ind w:left="360" w:hanging="360"/>
            <w:jc w:val="left"/>
          </w:pPr>
        </w:pPrChange>
      </w:pPr>
      <w:ins w:id="694" w:author="Faishal Dwi Ismail" w:date="2017-01-04T10:14:00Z">
        <w:r>
          <w:rPr>
            <w:kern w:val="28"/>
            <w:sz w:val="28"/>
            <w:szCs w:val="28"/>
          </w:rPr>
          <w:tab/>
        </w:r>
        <w:r>
          <w:rPr>
            <w:kern w:val="28"/>
            <w:sz w:val="28"/>
            <w:szCs w:val="28"/>
          </w:rPr>
          <w:tab/>
        </w:r>
        <w:r>
          <w:rPr>
            <w:kern w:val="28"/>
            <w:sz w:val="28"/>
            <w:szCs w:val="28"/>
          </w:rPr>
          <w:tab/>
        </w:r>
        <w:r>
          <w:rPr>
            <w:kern w:val="28"/>
            <w:sz w:val="28"/>
            <w:szCs w:val="28"/>
          </w:rPr>
          <w:tab/>
          <w:t xml:space="preserve">  </w:t>
        </w:r>
        <w:r>
          <w:rPr>
            <w:kern w:val="28"/>
            <w:sz w:val="28"/>
            <w:szCs w:val="28"/>
          </w:rPr>
          <w:tab/>
          <w:t xml:space="preserve">  </w:t>
        </w:r>
      </w:ins>
    </w:p>
    <w:p w:rsidR="007B4E01" w:rsidRPr="00265846" w:rsidDel="00265846" w:rsidRDefault="007B4E01">
      <w:pPr>
        <w:keepNext/>
        <w:tabs>
          <w:tab w:val="left" w:pos="1260"/>
        </w:tabs>
        <w:spacing w:line="288" w:lineRule="auto"/>
        <w:outlineLvl w:val="0"/>
        <w:rPr>
          <w:ins w:id="695" w:author="Alfiady" w:date="2016-04-19T14:07:00Z"/>
          <w:del w:id="696" w:author="Faishal Dwi Ismail" w:date="2017-01-04T10:13:00Z"/>
          <w:b/>
          <w:sz w:val="28"/>
          <w:szCs w:val="28"/>
          <w:u w:val="single"/>
          <w:rPrChange w:id="697" w:author="Faishal Dwi Ismail" w:date="2017-01-04T10:14:00Z">
            <w:rPr>
              <w:ins w:id="698" w:author="Alfiady" w:date="2016-04-19T14:07:00Z"/>
              <w:del w:id="699" w:author="Faishal Dwi Ismail" w:date="2017-01-04T10:13:00Z"/>
              <w:rFonts w:ascii="Arial" w:hAnsi="Arial" w:cs="Arial"/>
              <w:b/>
              <w:sz w:val="20"/>
              <w:u w:val="single"/>
            </w:rPr>
          </w:rPrChange>
        </w:rPr>
        <w:pPrChange w:id="700" w:author="Faishal Dwi Ismail" w:date="2017-01-04T10:14:00Z">
          <w:pPr>
            <w:keepNext/>
            <w:tabs>
              <w:tab w:val="left" w:pos="1260"/>
            </w:tabs>
            <w:spacing w:line="288" w:lineRule="auto"/>
            <w:ind w:left="720"/>
            <w:jc w:val="center"/>
            <w:outlineLvl w:val="0"/>
          </w:pPr>
        </w:pPrChange>
      </w:pPr>
      <w:del w:id="701" w:author="Faishal Dwi Ismail" w:date="2017-01-04T10:13:00Z">
        <w:r w:rsidRPr="00265846" w:rsidDel="00265846">
          <w:rPr>
            <w:kern w:val="28"/>
            <w:sz w:val="28"/>
            <w:szCs w:val="28"/>
            <w:rPrChange w:id="702" w:author="Faishal Dwi Ismail" w:date="2017-01-04T10:14:00Z">
              <w:rPr>
                <w:kern w:val="28"/>
                <w:lang w:val="en-NZ"/>
              </w:rPr>
            </w:rPrChange>
          </w:rPr>
          <w:delText>GENERAL</w:delText>
        </w:r>
      </w:del>
    </w:p>
    <w:p w:rsidR="00D069D2" w:rsidRPr="00265846" w:rsidRDefault="002A38D5">
      <w:pPr>
        <w:keepNext/>
        <w:tabs>
          <w:tab w:val="left" w:pos="1260"/>
        </w:tabs>
        <w:spacing w:line="288" w:lineRule="auto"/>
        <w:ind w:left="720"/>
        <w:outlineLvl w:val="0"/>
        <w:rPr>
          <w:ins w:id="703" w:author="Alfiady" w:date="2016-04-19T14:07:00Z"/>
          <w:b/>
          <w:sz w:val="28"/>
          <w:szCs w:val="28"/>
          <w:rPrChange w:id="704" w:author="Faishal Dwi Ismail" w:date="2017-01-04T10:14:00Z">
            <w:rPr>
              <w:ins w:id="705" w:author="Alfiady" w:date="2016-04-19T14:07:00Z"/>
              <w:rFonts w:ascii="Arial" w:hAnsi="Arial" w:cs="Arial"/>
              <w:b/>
              <w:sz w:val="20"/>
            </w:rPr>
          </w:rPrChange>
        </w:rPr>
        <w:pPrChange w:id="706" w:author="Faishal Dwi Ismail" w:date="2017-01-04T10:14:00Z">
          <w:pPr>
            <w:keepNext/>
            <w:tabs>
              <w:tab w:val="left" w:pos="1260"/>
            </w:tabs>
            <w:spacing w:line="288" w:lineRule="auto"/>
            <w:ind w:left="720"/>
            <w:jc w:val="center"/>
            <w:outlineLvl w:val="0"/>
          </w:pPr>
        </w:pPrChange>
      </w:pPr>
      <w:ins w:id="707" w:author="Alfiady" w:date="2016-04-19T14:07:00Z">
        <w:r w:rsidRPr="00265846">
          <w:rPr>
            <w:b/>
            <w:sz w:val="28"/>
            <w:szCs w:val="28"/>
            <w:rPrChange w:id="708" w:author="Faishal Dwi Ismail" w:date="2017-01-04T10:14:00Z">
              <w:rPr>
                <w:b/>
                <w:sz w:val="20"/>
              </w:rPr>
            </w:rPrChange>
          </w:rPr>
          <w:t xml:space="preserve">SCOPE OF </w:t>
        </w:r>
      </w:ins>
      <w:ins w:id="709" w:author="Alfiady" w:date="2016-10-03T16:01:00Z">
        <w:r w:rsidRPr="00265846">
          <w:rPr>
            <w:b/>
            <w:sz w:val="28"/>
            <w:szCs w:val="28"/>
            <w:rPrChange w:id="710" w:author="Faishal Dwi Ismail" w:date="2017-01-04T10:14:00Z">
              <w:rPr>
                <w:b/>
                <w:sz w:val="20"/>
              </w:rPr>
            </w:rPrChange>
          </w:rPr>
          <w:t>WORK</w:t>
        </w:r>
        <w:del w:id="711" w:author="Faishal Dwi Ismail" w:date="2017-01-04T10:14:00Z">
          <w:r w:rsidRPr="00265846" w:rsidDel="00265846">
            <w:rPr>
              <w:b/>
              <w:sz w:val="28"/>
              <w:szCs w:val="28"/>
              <w:rPrChange w:id="712" w:author="Faishal Dwi Ismail" w:date="2017-01-04T10:14:00Z">
                <w:rPr>
                  <w:b/>
                  <w:sz w:val="20"/>
                </w:rPr>
              </w:rPrChange>
            </w:rPr>
            <w:delText>S</w:delText>
          </w:r>
        </w:del>
      </w:ins>
    </w:p>
    <w:p w:rsidR="007B4E01" w:rsidRPr="007B4E01" w:rsidRDefault="007B4E01">
      <w:pPr>
        <w:keepNext/>
        <w:tabs>
          <w:tab w:val="left" w:pos="1260"/>
        </w:tabs>
        <w:ind w:left="720"/>
        <w:jc w:val="center"/>
        <w:outlineLvl w:val="0"/>
        <w:rPr>
          <w:ins w:id="713" w:author="Alfiady" w:date="2016-04-19T14:07:00Z"/>
          <w:b/>
          <w:sz w:val="20"/>
          <w:rPrChange w:id="714" w:author="Alfiady" w:date="2016-04-19T15:16:00Z">
            <w:rPr>
              <w:ins w:id="715" w:author="Alfiady" w:date="2016-04-19T14:07:00Z"/>
              <w:rFonts w:ascii="Arial" w:hAnsi="Arial" w:cs="Arial"/>
              <w:b/>
              <w:sz w:val="20"/>
            </w:rPr>
          </w:rPrChange>
        </w:rPr>
        <w:pPrChange w:id="716" w:author="Alfiady" w:date="2016-04-19T15:45:00Z">
          <w:pPr>
            <w:keepNext/>
            <w:tabs>
              <w:tab w:val="left" w:pos="1260"/>
            </w:tabs>
            <w:spacing w:line="288" w:lineRule="auto"/>
            <w:ind w:left="720"/>
            <w:jc w:val="center"/>
            <w:outlineLvl w:val="0"/>
          </w:pPr>
        </w:pPrChange>
      </w:pPr>
    </w:p>
    <w:p w:rsidR="007B4E01" w:rsidRPr="00265846" w:rsidRDefault="007B4E01">
      <w:pPr>
        <w:pStyle w:val="ListParagraph"/>
        <w:numPr>
          <w:ilvl w:val="0"/>
          <w:numId w:val="95"/>
        </w:numPr>
        <w:spacing w:before="240" w:after="60" w:line="276" w:lineRule="auto"/>
        <w:ind w:left="720" w:hanging="720"/>
        <w:jc w:val="both"/>
        <w:rPr>
          <w:del w:id="717" w:author="Alfiady" w:date="2016-09-23T10:29:00Z"/>
          <w:b/>
          <w:szCs w:val="24"/>
        </w:rPr>
        <w:pPrChange w:id="718" w:author="herwin-azis" w:date="2016-12-14T10:37:00Z">
          <w:pPr>
            <w:numPr>
              <w:numId w:val="37"/>
            </w:numPr>
            <w:spacing w:before="240" w:after="60" w:line="276" w:lineRule="auto"/>
            <w:ind w:left="720" w:hanging="720"/>
            <w:jc w:val="both"/>
          </w:pPr>
        </w:pPrChange>
      </w:pPr>
      <w:moveToRangeStart w:id="719" w:author="Alfiady" w:date="2016-04-19T15:41:00Z" w:name="move448843807"/>
      <w:moveTo w:id="720" w:author="Alfiady" w:date="2016-04-19T15:41:00Z">
        <w:del w:id="721" w:author="Alfiady" w:date="2016-09-23T10:29:00Z">
          <w:r w:rsidRPr="00F72FED">
            <w:rPr>
              <w:b/>
              <w:szCs w:val="24"/>
            </w:rPr>
            <w:delText xml:space="preserve">COMPANY RESPONSIBILITY </w:delText>
          </w:r>
        </w:del>
      </w:moveTo>
    </w:p>
    <w:p w:rsidR="007B4E01" w:rsidRPr="00F72FED" w:rsidRDefault="007B4E01">
      <w:pPr>
        <w:pStyle w:val="ListParagraph"/>
        <w:ind w:hanging="720"/>
        <w:rPr>
          <w:del w:id="722" w:author="Alfiady" w:date="2016-09-23T10:29:00Z"/>
          <w:b/>
          <w:szCs w:val="24"/>
          <w:rPrChange w:id="723" w:author="herwin-azis" w:date="2016-12-15T11:01:00Z">
            <w:rPr>
              <w:del w:id="724" w:author="Alfiady" w:date="2016-09-23T10:29:00Z"/>
              <w:szCs w:val="24"/>
            </w:rPr>
          </w:rPrChange>
        </w:rPr>
        <w:pPrChange w:id="725" w:author="herwin-azis" w:date="2016-12-14T10:37:00Z">
          <w:pPr>
            <w:spacing w:line="276" w:lineRule="auto"/>
            <w:ind w:left="720"/>
            <w:jc w:val="both"/>
          </w:pPr>
        </w:pPrChange>
      </w:pPr>
      <w:moveTo w:id="726" w:author="Alfiady" w:date="2016-04-19T15:41:00Z">
        <w:del w:id="727" w:author="Alfiady" w:date="2016-09-23T10:29:00Z">
          <w:r w:rsidRPr="00F72FED">
            <w:rPr>
              <w:b/>
              <w:szCs w:val="24"/>
              <w:rPrChange w:id="728" w:author="herwin-azis" w:date="2016-12-15T11:01:00Z">
                <w:rPr>
                  <w:szCs w:val="24"/>
                </w:rPr>
              </w:rPrChange>
            </w:rPr>
            <w:delText xml:space="preserve">The following are company responsibilities for data availability in this project: </w:delText>
          </w:r>
        </w:del>
      </w:moveTo>
    </w:p>
    <w:p w:rsidR="007B4E01" w:rsidRPr="00F72FED" w:rsidRDefault="007B4E01">
      <w:pPr>
        <w:pStyle w:val="ListParagraph"/>
        <w:ind w:hanging="720"/>
        <w:rPr>
          <w:del w:id="729" w:author="Alfiady" w:date="2016-09-23T10:29:00Z"/>
          <w:b/>
          <w:szCs w:val="24"/>
          <w:rPrChange w:id="730" w:author="herwin-azis" w:date="2016-12-15T11:01:00Z">
            <w:rPr>
              <w:del w:id="731" w:author="Alfiady" w:date="2016-09-23T10:29:00Z"/>
              <w:szCs w:val="24"/>
            </w:rPr>
          </w:rPrChange>
        </w:rPr>
        <w:pPrChange w:id="732" w:author="herwin-azis" w:date="2016-12-14T10:37:00Z">
          <w:pPr>
            <w:numPr>
              <w:ilvl w:val="3"/>
              <w:numId w:val="37"/>
            </w:numPr>
            <w:tabs>
              <w:tab w:val="num" w:pos="2880"/>
            </w:tabs>
            <w:spacing w:line="276" w:lineRule="auto"/>
            <w:ind w:left="1170" w:hanging="360"/>
            <w:jc w:val="both"/>
          </w:pPr>
        </w:pPrChange>
      </w:pPr>
      <w:moveTo w:id="733" w:author="Alfiady" w:date="2016-04-19T15:41:00Z">
        <w:del w:id="734" w:author="Alfiady" w:date="2016-09-23T10:29:00Z">
          <w:r w:rsidRPr="00F72FED">
            <w:rPr>
              <w:b/>
              <w:szCs w:val="24"/>
              <w:rPrChange w:id="735" w:author="herwin-azis" w:date="2016-12-15T11:01:00Z">
                <w:rPr>
                  <w:szCs w:val="24"/>
                </w:rPr>
              </w:rPrChange>
            </w:rPr>
            <w:delText xml:space="preserve">Provide </w:delText>
          </w:r>
        </w:del>
        <w:del w:id="736" w:author="Alfiady" w:date="2016-04-19T15:41:00Z">
          <w:r w:rsidRPr="00F72FED">
            <w:rPr>
              <w:b/>
              <w:szCs w:val="24"/>
              <w:rPrChange w:id="737" w:author="herwin-azis" w:date="2016-12-15T11:01:00Z">
                <w:rPr>
                  <w:szCs w:val="24"/>
                </w:rPr>
              </w:rPrChange>
            </w:rPr>
            <w:delText>digital 3D topography data (LIDAR).</w:delText>
          </w:r>
        </w:del>
      </w:moveTo>
    </w:p>
    <w:p w:rsidR="007B4E01" w:rsidRPr="00F72FED" w:rsidRDefault="007B4E01">
      <w:pPr>
        <w:pStyle w:val="ListParagraph"/>
        <w:ind w:hanging="720"/>
        <w:rPr>
          <w:del w:id="738" w:author="Alfiady" w:date="2016-04-19T15:42:00Z"/>
          <w:b/>
          <w:szCs w:val="24"/>
          <w:rPrChange w:id="739" w:author="herwin-azis" w:date="2016-12-15T11:01:00Z">
            <w:rPr>
              <w:del w:id="740" w:author="Alfiady" w:date="2016-04-19T15:42:00Z"/>
              <w:szCs w:val="24"/>
            </w:rPr>
          </w:rPrChange>
        </w:rPr>
        <w:pPrChange w:id="741" w:author="herwin-azis" w:date="2016-12-14T10:37:00Z">
          <w:pPr>
            <w:numPr>
              <w:ilvl w:val="3"/>
              <w:numId w:val="37"/>
            </w:numPr>
            <w:tabs>
              <w:tab w:val="num" w:pos="2880"/>
            </w:tabs>
            <w:spacing w:line="276" w:lineRule="auto"/>
            <w:ind w:left="1170" w:hanging="360"/>
            <w:jc w:val="both"/>
          </w:pPr>
        </w:pPrChange>
      </w:pPr>
      <w:moveTo w:id="742" w:author="Alfiady" w:date="2016-04-19T15:41:00Z">
        <w:del w:id="743" w:author="Alfiady" w:date="2016-04-19T15:42:00Z">
          <w:r w:rsidRPr="00F72FED">
            <w:rPr>
              <w:b/>
              <w:szCs w:val="24"/>
              <w:rPrChange w:id="744" w:author="herwin-azis" w:date="2016-12-15T11:01:00Z">
                <w:rPr/>
              </w:rPrChange>
            </w:rPr>
            <w:delText>Provide hydrothermal alteration and thermal manifestation distribution data.</w:delText>
          </w:r>
        </w:del>
      </w:moveTo>
    </w:p>
    <w:p w:rsidR="007B4E01" w:rsidRPr="00F72FED" w:rsidRDefault="007B4E01">
      <w:pPr>
        <w:pStyle w:val="ListParagraph"/>
        <w:ind w:hanging="720"/>
        <w:rPr>
          <w:del w:id="745" w:author="Alfiady" w:date="2016-04-19T15:42:00Z"/>
          <w:b/>
          <w:szCs w:val="24"/>
          <w:rPrChange w:id="746" w:author="herwin-azis" w:date="2016-12-15T11:01:00Z">
            <w:rPr>
              <w:del w:id="747" w:author="Alfiady" w:date="2016-04-19T15:42:00Z"/>
            </w:rPr>
          </w:rPrChange>
        </w:rPr>
        <w:pPrChange w:id="748" w:author="herwin-azis" w:date="2016-12-14T10:37:00Z">
          <w:pPr>
            <w:numPr>
              <w:ilvl w:val="3"/>
              <w:numId w:val="37"/>
            </w:numPr>
            <w:tabs>
              <w:tab w:val="num" w:pos="2880"/>
            </w:tabs>
            <w:spacing w:line="276" w:lineRule="auto"/>
            <w:ind w:left="1170" w:hanging="360"/>
            <w:jc w:val="both"/>
          </w:pPr>
        </w:pPrChange>
      </w:pPr>
      <w:moveTo w:id="749" w:author="Alfiady" w:date="2016-04-19T15:41:00Z">
        <w:del w:id="750" w:author="Alfiady" w:date="2016-04-19T15:42:00Z">
          <w:r w:rsidRPr="00F72FED">
            <w:rPr>
              <w:b/>
              <w:szCs w:val="24"/>
              <w:rPrChange w:id="751" w:author="herwin-azis" w:date="2016-12-15T11:01:00Z">
                <w:rPr/>
              </w:rPrChange>
            </w:rPr>
            <w:delText xml:space="preserve">Provide others data related to </w:delText>
          </w:r>
        </w:del>
      </w:moveTo>
    </w:p>
    <w:moveToRangeEnd w:id="719"/>
    <w:p w:rsidR="007B4E01" w:rsidRPr="00F72FED" w:rsidRDefault="007B4E01">
      <w:pPr>
        <w:pStyle w:val="ListParagraph"/>
        <w:ind w:hanging="720"/>
        <w:rPr>
          <w:del w:id="752" w:author="Alfiady" w:date="2016-04-19T14:09:00Z"/>
          <w:szCs w:val="24"/>
          <w:rPrChange w:id="753" w:author="herwin-azis" w:date="2016-12-15T11:01:00Z">
            <w:rPr>
              <w:del w:id="754" w:author="Alfiady" w:date="2016-04-19T14:09:00Z"/>
              <w:kern w:val="28"/>
              <w:sz w:val="24"/>
              <w:lang w:val="en-NZ"/>
            </w:rPr>
          </w:rPrChange>
        </w:rPr>
        <w:pPrChange w:id="755" w:author="herwin-azis" w:date="2016-12-14T10:37:00Z">
          <w:pPr>
            <w:pStyle w:val="Heading1"/>
            <w:keepNext w:val="0"/>
            <w:numPr>
              <w:numId w:val="1"/>
            </w:numPr>
            <w:tabs>
              <w:tab w:val="num" w:pos="360"/>
            </w:tabs>
            <w:spacing w:before="240" w:after="60"/>
            <w:ind w:left="360" w:hanging="360"/>
            <w:jc w:val="left"/>
          </w:pPr>
        </w:pPrChange>
      </w:pPr>
    </w:p>
    <w:p w:rsidR="007B4E01" w:rsidRPr="00F72FED" w:rsidRDefault="007B4E01">
      <w:pPr>
        <w:pStyle w:val="ListParagraph"/>
        <w:ind w:hanging="720"/>
        <w:rPr>
          <w:ins w:id="756" w:author="Asus" w:date="2015-11-15T09:24:00Z"/>
          <w:del w:id="757" w:author="Alfiady" w:date="2016-04-19T14:09:00Z"/>
          <w:b/>
          <w:szCs w:val="24"/>
          <w:rPrChange w:id="758" w:author="herwin-azis" w:date="2016-12-15T11:01:00Z">
            <w:rPr>
              <w:ins w:id="759" w:author="Asus" w:date="2015-11-15T09:24:00Z"/>
              <w:del w:id="760" w:author="Alfiady" w:date="2016-04-19T14:09:00Z"/>
              <w:szCs w:val="24"/>
            </w:rPr>
          </w:rPrChange>
        </w:rPr>
        <w:pPrChange w:id="761" w:author="herwin-azis" w:date="2016-12-14T10:37:00Z">
          <w:pPr>
            <w:pStyle w:val="BodyTextIndent"/>
            <w:ind w:left="720"/>
            <w:jc w:val="both"/>
          </w:pPr>
        </w:pPrChange>
      </w:pPr>
      <w:ins w:id="762" w:author="user" w:date="2015-11-16T07:12:00Z">
        <w:del w:id="763" w:author="Alfiady" w:date="2016-04-19T14:09:00Z">
          <w:r w:rsidRPr="00F72FED">
            <w:rPr>
              <w:b/>
              <w:szCs w:val="24"/>
              <w:rPrChange w:id="764" w:author="herwin-azis" w:date="2016-12-15T11:01:00Z">
                <w:rPr/>
              </w:rPrChange>
            </w:rPr>
            <w:delText>Well understanding of</w:delText>
          </w:r>
        </w:del>
      </w:ins>
      <w:ins w:id="765" w:author="user" w:date="2015-11-06T09:04:00Z">
        <w:del w:id="766" w:author="Alfiady" w:date="2016-04-19T14:09:00Z">
          <w:r w:rsidRPr="00F72FED">
            <w:rPr>
              <w:b/>
              <w:szCs w:val="24"/>
              <w:rPrChange w:id="767" w:author="herwin-azis" w:date="2016-12-15T11:01:00Z">
                <w:rPr/>
              </w:rPrChange>
            </w:rPr>
            <w:delText xml:space="preserve"> geology</w:delText>
          </w:r>
        </w:del>
      </w:ins>
      <w:ins w:id="768" w:author="user" w:date="2015-11-16T07:10:00Z">
        <w:del w:id="769" w:author="Alfiady" w:date="2016-04-19T14:09:00Z">
          <w:r w:rsidRPr="00F72FED">
            <w:rPr>
              <w:b/>
              <w:szCs w:val="24"/>
              <w:rPrChange w:id="770" w:author="herwin-azis" w:date="2016-12-15T11:01:00Z">
                <w:rPr/>
              </w:rPrChange>
            </w:rPr>
            <w:delText xml:space="preserve"> </w:delText>
          </w:r>
        </w:del>
      </w:ins>
      <w:ins w:id="771" w:author="user" w:date="2015-11-06T09:04:00Z">
        <w:del w:id="772" w:author="Alfiady" w:date="2016-04-19T14:09:00Z">
          <w:r w:rsidRPr="00F72FED">
            <w:rPr>
              <w:b/>
              <w:szCs w:val="24"/>
              <w:rPrChange w:id="773" w:author="herwin-azis" w:date="2016-12-15T11:01:00Z">
                <w:rPr/>
              </w:rPrChange>
            </w:rPr>
            <w:delText xml:space="preserve">and </w:delText>
          </w:r>
        </w:del>
      </w:ins>
      <w:ins w:id="774" w:author="user" w:date="2015-11-06T10:04:00Z">
        <w:del w:id="775" w:author="Alfiady" w:date="2016-04-19T14:09:00Z">
          <w:r w:rsidRPr="00F72FED">
            <w:rPr>
              <w:b/>
              <w:szCs w:val="24"/>
              <w:rPrChange w:id="776" w:author="herwin-azis" w:date="2016-12-15T11:01:00Z">
                <w:rPr/>
              </w:rPrChange>
            </w:rPr>
            <w:delText xml:space="preserve">fault permeable </w:delText>
          </w:r>
        </w:del>
      </w:ins>
      <w:ins w:id="777" w:author="user" w:date="2015-11-06T09:04:00Z">
        <w:del w:id="778" w:author="Alfiady" w:date="2016-04-19T14:09:00Z">
          <w:r w:rsidRPr="00F72FED">
            <w:rPr>
              <w:b/>
              <w:szCs w:val="24"/>
              <w:rPrChange w:id="779" w:author="herwin-azis" w:date="2016-12-15T11:01:00Z">
                <w:rPr/>
              </w:rPrChange>
            </w:rPr>
            <w:delText>structure</w:delText>
          </w:r>
        </w:del>
      </w:ins>
      <w:ins w:id="780" w:author="user" w:date="2015-11-06T08:53:00Z">
        <w:del w:id="781" w:author="Alfiady" w:date="2016-04-19T14:09:00Z">
          <w:r w:rsidRPr="00F72FED">
            <w:rPr>
              <w:b/>
              <w:szCs w:val="24"/>
              <w:rPrChange w:id="782" w:author="herwin-azis" w:date="2016-12-15T11:01:00Z">
                <w:rPr/>
              </w:rPrChange>
            </w:rPr>
            <w:delText xml:space="preserve"> is</w:delText>
          </w:r>
        </w:del>
      </w:ins>
      <w:ins w:id="783" w:author="user" w:date="2015-11-06T09:06:00Z">
        <w:del w:id="784" w:author="Alfiady" w:date="2016-04-19T14:09:00Z">
          <w:r w:rsidRPr="00F72FED">
            <w:rPr>
              <w:b/>
              <w:szCs w:val="24"/>
              <w:rPrChange w:id="785" w:author="herwin-azis" w:date="2016-12-15T11:01:00Z">
                <w:rPr/>
              </w:rPrChange>
            </w:rPr>
            <w:delText xml:space="preserve"> one of the</w:delText>
          </w:r>
        </w:del>
      </w:ins>
      <w:ins w:id="786" w:author="Asus" w:date="2015-11-15T09:42:00Z">
        <w:del w:id="787" w:author="Alfiady" w:date="2016-04-19T14:09:00Z">
          <w:r w:rsidRPr="00F72FED">
            <w:rPr>
              <w:b/>
              <w:szCs w:val="24"/>
              <w:rPrChange w:id="788" w:author="herwin-azis" w:date="2016-12-15T11:01:00Z">
                <w:rPr/>
              </w:rPrChange>
            </w:rPr>
            <w:delText>i</w:delText>
          </w:r>
        </w:del>
      </w:ins>
      <w:ins w:id="789" w:author="user" w:date="2015-11-06T09:00:00Z">
        <w:del w:id="790" w:author="Alfiady" w:date="2016-04-19T14:09:00Z">
          <w:r w:rsidRPr="00F72FED">
            <w:rPr>
              <w:b/>
              <w:szCs w:val="24"/>
              <w:rPrChange w:id="791" w:author="herwin-azis" w:date="2016-12-15T11:01:00Z">
                <w:rPr>
                  <w:szCs w:val="24"/>
                </w:rPr>
              </w:rPrChange>
            </w:rPr>
            <w:delText xml:space="preserve"> important</w:delText>
          </w:r>
        </w:del>
      </w:ins>
      <w:ins w:id="792" w:author="user" w:date="2015-11-16T07:16:00Z">
        <w:del w:id="793" w:author="Alfiady" w:date="2016-04-19T14:09:00Z">
          <w:r w:rsidRPr="00F72FED">
            <w:rPr>
              <w:b/>
              <w:szCs w:val="24"/>
              <w:rPrChange w:id="794" w:author="herwin-azis" w:date="2016-12-15T11:01:00Z">
                <w:rPr>
                  <w:szCs w:val="24"/>
                </w:rPr>
              </w:rPrChange>
            </w:rPr>
            <w:delText xml:space="preserve"> rules in </w:delText>
          </w:r>
        </w:del>
      </w:ins>
      <w:ins w:id="795" w:author="Asus" w:date="2015-11-15T09:43:00Z">
        <w:del w:id="796" w:author="Alfiady" w:date="2016-04-19T14:09:00Z">
          <w:r w:rsidRPr="00F72FED">
            <w:rPr>
              <w:b/>
              <w:szCs w:val="24"/>
              <w:rPrChange w:id="797" w:author="herwin-azis" w:date="2016-12-15T11:01:00Z">
                <w:rPr>
                  <w:szCs w:val="24"/>
                </w:rPr>
              </w:rPrChange>
            </w:rPr>
            <w:delText xml:space="preserve">as </w:delText>
          </w:r>
        </w:del>
      </w:ins>
      <w:ins w:id="798" w:author="user" w:date="2015-11-06T08:53:00Z">
        <w:del w:id="799" w:author="Alfiady" w:date="2016-04-19T14:09:00Z">
          <w:r w:rsidRPr="00F72FED">
            <w:rPr>
              <w:b/>
              <w:szCs w:val="24"/>
              <w:rPrChange w:id="800" w:author="herwin-azis" w:date="2016-12-15T11:01:00Z">
                <w:rPr>
                  <w:szCs w:val="24"/>
                </w:rPr>
              </w:rPrChange>
            </w:rPr>
            <w:delText xml:space="preserve">exploration </w:delText>
          </w:r>
        </w:del>
      </w:ins>
      <w:ins w:id="801" w:author="user" w:date="2015-11-06T09:01:00Z">
        <w:del w:id="802" w:author="Alfiady" w:date="2016-04-19T14:09:00Z">
          <w:r w:rsidRPr="00F72FED">
            <w:rPr>
              <w:b/>
              <w:szCs w:val="24"/>
              <w:rPrChange w:id="803" w:author="herwin-azis" w:date="2016-12-15T11:01:00Z">
                <w:rPr>
                  <w:szCs w:val="24"/>
                </w:rPr>
              </w:rPrChange>
            </w:rPr>
            <w:delText>strategy to develop Rantau Dedap</w:delText>
          </w:r>
        </w:del>
      </w:ins>
      <w:ins w:id="804" w:author="Asus" w:date="2015-11-15T09:25:00Z">
        <w:del w:id="805" w:author="Alfiady" w:date="2016-04-19T14:09:00Z">
          <w:r w:rsidRPr="00F72FED">
            <w:rPr>
              <w:b/>
              <w:szCs w:val="24"/>
              <w:rPrChange w:id="806" w:author="herwin-azis" w:date="2016-12-15T11:01:00Z">
                <w:rPr>
                  <w:szCs w:val="24"/>
                </w:rPr>
              </w:rPrChange>
            </w:rPr>
            <w:delText xml:space="preserve"> (RD)</w:delText>
          </w:r>
        </w:del>
      </w:ins>
      <w:ins w:id="807" w:author="user" w:date="2015-11-06T09:01:00Z">
        <w:del w:id="808" w:author="Alfiady" w:date="2016-04-19T14:09:00Z">
          <w:r w:rsidRPr="00F72FED">
            <w:rPr>
              <w:b/>
              <w:szCs w:val="24"/>
              <w:rPrChange w:id="809" w:author="herwin-azis" w:date="2016-12-15T11:01:00Z">
                <w:rPr>
                  <w:szCs w:val="24"/>
                </w:rPr>
              </w:rPrChange>
            </w:rPr>
            <w:delText xml:space="preserve"> geothermal field.</w:delText>
          </w:r>
        </w:del>
      </w:ins>
      <w:ins w:id="810" w:author="Asus" w:date="2015-11-15T09:09:00Z">
        <w:del w:id="811" w:author="Alfiady" w:date="2016-04-19T14:09:00Z">
          <w:r w:rsidRPr="00F72FED">
            <w:rPr>
              <w:b/>
              <w:szCs w:val="24"/>
              <w:rPrChange w:id="812" w:author="herwin-azis" w:date="2016-12-15T11:01:00Z">
                <w:rPr>
                  <w:szCs w:val="24"/>
                </w:rPr>
              </w:rPrChange>
            </w:rPr>
            <w:delText xml:space="preserve"> </w:delText>
          </w:r>
        </w:del>
      </w:ins>
      <w:ins w:id="813" w:author="Asus" w:date="2015-11-15T09:10:00Z">
        <w:del w:id="814" w:author="Alfiady" w:date="2016-04-19T14:09:00Z">
          <w:r w:rsidRPr="00F72FED">
            <w:rPr>
              <w:b/>
              <w:szCs w:val="24"/>
              <w:rPrChange w:id="815" w:author="herwin-azis" w:date="2016-12-15T11:01:00Z">
                <w:rPr>
                  <w:szCs w:val="24"/>
                </w:rPr>
              </w:rPrChange>
            </w:rPr>
            <w:delText>The</w:delText>
          </w:r>
        </w:del>
      </w:ins>
      <w:ins w:id="816" w:author="Asus" w:date="2015-11-15T09:15:00Z">
        <w:del w:id="817" w:author="Alfiady" w:date="2016-04-19T14:09:00Z">
          <w:r w:rsidRPr="00F72FED">
            <w:rPr>
              <w:b/>
              <w:szCs w:val="24"/>
              <w:rPrChange w:id="818" w:author="herwin-azis" w:date="2016-12-15T11:01:00Z">
                <w:rPr>
                  <w:szCs w:val="24"/>
                </w:rPr>
              </w:rPrChange>
            </w:rPr>
            <w:delText xml:space="preserve"> field </w:delText>
          </w:r>
        </w:del>
      </w:ins>
      <w:ins w:id="819" w:author="Asus" w:date="2015-11-15T09:26:00Z">
        <w:del w:id="820" w:author="Alfiady" w:date="2016-04-19T14:09:00Z">
          <w:r w:rsidRPr="00F72FED">
            <w:rPr>
              <w:b/>
              <w:szCs w:val="24"/>
              <w:rPrChange w:id="821" w:author="herwin-azis" w:date="2016-12-15T11:01:00Z">
                <w:rPr>
                  <w:szCs w:val="24"/>
                </w:rPr>
              </w:rPrChange>
            </w:rPr>
            <w:delText xml:space="preserve">work </w:delText>
          </w:r>
        </w:del>
      </w:ins>
      <w:ins w:id="822" w:author="Asus" w:date="2015-11-15T09:15:00Z">
        <w:del w:id="823" w:author="Alfiady" w:date="2016-04-19T14:09:00Z">
          <w:r w:rsidRPr="00F72FED">
            <w:rPr>
              <w:b/>
              <w:szCs w:val="24"/>
              <w:rPrChange w:id="824" w:author="herwin-azis" w:date="2016-12-15T11:01:00Z">
                <w:rPr>
                  <w:szCs w:val="24"/>
                </w:rPr>
              </w:rPrChange>
            </w:rPr>
            <w:delText xml:space="preserve">mapping of </w:delText>
          </w:r>
        </w:del>
      </w:ins>
      <w:ins w:id="825" w:author="Asus" w:date="2015-11-15T09:10:00Z">
        <w:del w:id="826" w:author="Alfiady" w:date="2016-04-19T14:09:00Z">
          <w:r w:rsidRPr="00F72FED">
            <w:rPr>
              <w:b/>
              <w:szCs w:val="24"/>
              <w:rPrChange w:id="827" w:author="herwin-azis" w:date="2016-12-15T11:01:00Z">
                <w:rPr>
                  <w:szCs w:val="24"/>
                </w:rPr>
              </w:rPrChange>
            </w:rPr>
            <w:delText xml:space="preserve">geology, structure, and alteration has been </w:delText>
          </w:r>
        </w:del>
      </w:ins>
      <w:ins w:id="828" w:author="Asus" w:date="2015-11-15T09:11:00Z">
        <w:del w:id="829" w:author="Alfiady" w:date="2016-04-19T14:09:00Z">
          <w:r w:rsidRPr="00F72FED">
            <w:rPr>
              <w:b/>
              <w:szCs w:val="24"/>
              <w:rPrChange w:id="830" w:author="herwin-azis" w:date="2016-12-15T11:01:00Z">
                <w:rPr>
                  <w:szCs w:val="24"/>
                </w:rPr>
              </w:rPrChange>
            </w:rPr>
            <w:delText>conducted in Rantau Dedap</w:delText>
          </w:r>
        </w:del>
      </w:ins>
      <w:ins w:id="831" w:author="user" w:date="2015-11-16T08:44:00Z">
        <w:del w:id="832" w:author="Alfiady" w:date="2016-04-19T14:09:00Z">
          <w:r w:rsidRPr="00F72FED">
            <w:rPr>
              <w:b/>
              <w:szCs w:val="24"/>
              <w:rPrChange w:id="833" w:author="herwin-azis" w:date="2016-12-15T11:01:00Z">
                <w:rPr>
                  <w:szCs w:val="24"/>
                </w:rPr>
              </w:rPrChange>
            </w:rPr>
            <w:delText>RD</w:delText>
          </w:r>
        </w:del>
      </w:ins>
      <w:ins w:id="834" w:author="Asus" w:date="2015-11-15T09:11:00Z">
        <w:del w:id="835" w:author="Alfiady" w:date="2016-04-19T14:09:00Z">
          <w:r w:rsidRPr="00F72FED">
            <w:rPr>
              <w:b/>
              <w:szCs w:val="24"/>
              <w:rPrChange w:id="836" w:author="herwin-azis" w:date="2016-12-15T11:01:00Z">
                <w:rPr>
                  <w:szCs w:val="24"/>
                </w:rPr>
              </w:rPrChange>
            </w:rPr>
            <w:delText xml:space="preserve"> </w:delText>
          </w:r>
        </w:del>
      </w:ins>
      <w:ins w:id="837" w:author="user" w:date="2015-11-16T08:44:00Z">
        <w:del w:id="838" w:author="Alfiady" w:date="2016-04-19T14:09:00Z">
          <w:r w:rsidRPr="00F72FED">
            <w:rPr>
              <w:b/>
              <w:szCs w:val="24"/>
              <w:rPrChange w:id="839" w:author="herwin-azis" w:date="2016-12-15T11:01:00Z">
                <w:rPr>
                  <w:szCs w:val="24"/>
                </w:rPr>
              </w:rPrChange>
            </w:rPr>
            <w:delText xml:space="preserve"> </w:delText>
          </w:r>
        </w:del>
      </w:ins>
      <w:ins w:id="840" w:author="Asus" w:date="2015-11-15T09:12:00Z">
        <w:del w:id="841" w:author="Alfiady" w:date="2016-04-19T14:09:00Z">
          <w:r w:rsidRPr="00F72FED">
            <w:rPr>
              <w:b/>
              <w:szCs w:val="24"/>
              <w:rPrChange w:id="842" w:author="herwin-azis" w:date="2016-12-15T11:01:00Z">
                <w:rPr>
                  <w:szCs w:val="24"/>
                </w:rPr>
              </w:rPrChange>
            </w:rPr>
            <w:delText>since</w:delText>
          </w:r>
        </w:del>
      </w:ins>
      <w:ins w:id="843" w:author="Asus" w:date="2015-11-15T09:11:00Z">
        <w:del w:id="844" w:author="Alfiady" w:date="2016-04-19T14:09:00Z">
          <w:r w:rsidRPr="00F72FED">
            <w:rPr>
              <w:b/>
              <w:szCs w:val="24"/>
              <w:rPrChange w:id="845" w:author="herwin-azis" w:date="2016-12-15T11:01:00Z">
                <w:rPr>
                  <w:szCs w:val="24"/>
                </w:rPr>
              </w:rPrChange>
            </w:rPr>
            <w:delText xml:space="preserve"> 2008 </w:delText>
          </w:r>
        </w:del>
      </w:ins>
      <w:ins w:id="846" w:author="Asus" w:date="2015-11-15T09:12:00Z">
        <w:del w:id="847" w:author="Alfiady" w:date="2016-04-19T14:09:00Z">
          <w:r w:rsidRPr="00F72FED">
            <w:rPr>
              <w:b/>
              <w:szCs w:val="24"/>
              <w:rPrChange w:id="848" w:author="herwin-azis" w:date="2016-12-15T11:01:00Z">
                <w:rPr>
                  <w:szCs w:val="24"/>
                </w:rPr>
              </w:rPrChange>
            </w:rPr>
            <w:delText xml:space="preserve">and </w:delText>
          </w:r>
        </w:del>
      </w:ins>
      <w:ins w:id="849" w:author="Asus" w:date="2015-11-15T09:15:00Z">
        <w:del w:id="850" w:author="Alfiady" w:date="2016-04-19T14:09:00Z">
          <w:r w:rsidRPr="00F72FED">
            <w:rPr>
              <w:b/>
              <w:szCs w:val="24"/>
              <w:rPrChange w:id="851" w:author="herwin-azis" w:date="2016-12-15T11:01:00Z">
                <w:rPr>
                  <w:szCs w:val="24"/>
                </w:rPr>
              </w:rPrChange>
            </w:rPr>
            <w:delText>remapping</w:delText>
          </w:r>
        </w:del>
      </w:ins>
      <w:ins w:id="852" w:author="Asus" w:date="2015-11-15T09:16:00Z">
        <w:del w:id="853" w:author="Alfiady" w:date="2016-04-19T14:09:00Z">
          <w:r w:rsidRPr="00F72FED">
            <w:rPr>
              <w:b/>
              <w:szCs w:val="24"/>
              <w:rPrChange w:id="854" w:author="herwin-azis" w:date="2016-12-15T11:01:00Z">
                <w:rPr>
                  <w:szCs w:val="24"/>
                </w:rPr>
              </w:rPrChange>
            </w:rPr>
            <w:delText xml:space="preserve"> in detail in</w:delText>
          </w:r>
        </w:del>
      </w:ins>
      <w:ins w:id="855" w:author="Asus" w:date="2015-11-15T09:12:00Z">
        <w:del w:id="856" w:author="Alfiady" w:date="2016-04-19T14:09:00Z">
          <w:r w:rsidRPr="00F72FED">
            <w:rPr>
              <w:b/>
              <w:szCs w:val="24"/>
              <w:rPrChange w:id="857" w:author="herwin-azis" w:date="2016-12-15T11:01:00Z">
                <w:rPr>
                  <w:szCs w:val="24"/>
                </w:rPr>
              </w:rPrChange>
            </w:rPr>
            <w:delText xml:space="preserve"> 2012. The result of </w:delText>
          </w:r>
        </w:del>
      </w:ins>
      <w:ins w:id="858" w:author="Asus" w:date="2015-11-15T09:43:00Z">
        <w:del w:id="859" w:author="Alfiady" w:date="2016-04-19T14:09:00Z">
          <w:r w:rsidRPr="00F72FED">
            <w:rPr>
              <w:b/>
              <w:szCs w:val="24"/>
              <w:rPrChange w:id="860" w:author="herwin-azis" w:date="2016-12-15T11:01:00Z">
                <w:rPr>
                  <w:szCs w:val="24"/>
                </w:rPr>
              </w:rPrChange>
            </w:rPr>
            <w:delText>these provision studies</w:delText>
          </w:r>
        </w:del>
      </w:ins>
      <w:ins w:id="861" w:author="Asus" w:date="2015-11-15T09:13:00Z">
        <w:del w:id="862" w:author="Alfiady" w:date="2016-04-19T14:09:00Z">
          <w:r w:rsidRPr="00F72FED">
            <w:rPr>
              <w:b/>
              <w:szCs w:val="24"/>
              <w:rPrChange w:id="863" w:author="herwin-azis" w:date="2016-12-15T11:01:00Z">
                <w:rPr>
                  <w:szCs w:val="24"/>
                </w:rPr>
              </w:rPrChange>
            </w:rPr>
            <w:delText xml:space="preserve"> </w:delText>
          </w:r>
        </w:del>
      </w:ins>
      <w:ins w:id="864" w:author="Asus" w:date="2015-11-15T09:14:00Z">
        <w:del w:id="865" w:author="Alfiady" w:date="2016-04-19T14:09:00Z">
          <w:r w:rsidRPr="00F72FED">
            <w:rPr>
              <w:b/>
              <w:szCs w:val="24"/>
              <w:rPrChange w:id="866" w:author="herwin-azis" w:date="2016-12-15T11:01:00Z">
                <w:rPr>
                  <w:szCs w:val="24"/>
                </w:rPr>
              </w:rPrChange>
            </w:rPr>
            <w:delText xml:space="preserve">then </w:delText>
          </w:r>
        </w:del>
      </w:ins>
      <w:ins w:id="867" w:author="Asus" w:date="2015-11-15T09:12:00Z">
        <w:del w:id="868" w:author="Alfiady" w:date="2016-04-19T14:09:00Z">
          <w:r w:rsidRPr="00F72FED">
            <w:rPr>
              <w:b/>
              <w:szCs w:val="24"/>
              <w:rPrChange w:id="869" w:author="herwin-azis" w:date="2016-12-15T11:01:00Z">
                <w:rPr>
                  <w:szCs w:val="24"/>
                </w:rPr>
              </w:rPrChange>
            </w:rPr>
            <w:delText>used to</w:delText>
          </w:r>
        </w:del>
      </w:ins>
      <w:ins w:id="870" w:author="Asus" w:date="2015-11-15T09:14:00Z">
        <w:del w:id="871" w:author="Alfiady" w:date="2016-04-19T14:09:00Z">
          <w:r w:rsidRPr="00F72FED">
            <w:rPr>
              <w:b/>
              <w:szCs w:val="24"/>
              <w:rPrChange w:id="872" w:author="herwin-azis" w:date="2016-12-15T11:01:00Z">
                <w:rPr>
                  <w:szCs w:val="24"/>
                </w:rPr>
              </w:rPrChange>
            </w:rPr>
            <w:delText xml:space="preserve"> develop</w:delText>
          </w:r>
        </w:del>
      </w:ins>
      <w:ins w:id="873" w:author="user" w:date="2015-11-16T07:20:00Z">
        <w:del w:id="874" w:author="Alfiady" w:date="2016-04-19T14:09:00Z">
          <w:r w:rsidRPr="00F72FED">
            <w:rPr>
              <w:b/>
              <w:szCs w:val="24"/>
              <w:rPrChange w:id="875" w:author="herwin-azis" w:date="2016-12-15T11:01:00Z">
                <w:rPr>
                  <w:szCs w:val="24"/>
                </w:rPr>
              </w:rPrChange>
            </w:rPr>
            <w:delText>construct</w:delText>
          </w:r>
        </w:del>
      </w:ins>
      <w:ins w:id="876" w:author="Asus" w:date="2015-11-15T09:14:00Z">
        <w:del w:id="877" w:author="Alfiady" w:date="2016-04-19T14:09:00Z">
          <w:r w:rsidRPr="00F72FED">
            <w:rPr>
              <w:b/>
              <w:szCs w:val="24"/>
              <w:rPrChange w:id="878" w:author="herwin-azis" w:date="2016-12-15T11:01:00Z">
                <w:rPr>
                  <w:szCs w:val="24"/>
                </w:rPr>
              </w:rPrChange>
            </w:rPr>
            <w:delText xml:space="preserve"> conceptual model and drilling target strategy.</w:delText>
          </w:r>
        </w:del>
      </w:ins>
      <w:ins w:id="879" w:author="Asus" w:date="2015-11-15T09:15:00Z">
        <w:del w:id="880" w:author="Alfiady" w:date="2016-04-19T14:09:00Z">
          <w:r w:rsidRPr="00F72FED">
            <w:rPr>
              <w:b/>
              <w:szCs w:val="24"/>
              <w:rPrChange w:id="881" w:author="herwin-azis" w:date="2016-12-15T11:01:00Z">
                <w:rPr>
                  <w:szCs w:val="24"/>
                </w:rPr>
              </w:rPrChange>
            </w:rPr>
            <w:delText xml:space="preserve"> </w:delText>
          </w:r>
        </w:del>
      </w:ins>
      <w:ins w:id="882" w:author="Asus" w:date="2015-11-15T09:45:00Z">
        <w:del w:id="883" w:author="Alfiady" w:date="2016-04-19T14:09:00Z">
          <w:r w:rsidRPr="00F72FED">
            <w:rPr>
              <w:b/>
              <w:szCs w:val="24"/>
              <w:rPrChange w:id="884" w:author="herwin-azis" w:date="2016-12-15T11:01:00Z">
                <w:rPr>
                  <w:szCs w:val="24"/>
                </w:rPr>
              </w:rPrChange>
            </w:rPr>
            <w:delText>And after drilling s</w:delText>
          </w:r>
        </w:del>
      </w:ins>
      <w:ins w:id="885" w:author="Asus" w:date="2015-11-15T09:09:00Z">
        <w:del w:id="886" w:author="Alfiady" w:date="2016-04-19T14:09:00Z">
          <w:r w:rsidRPr="00F72FED">
            <w:rPr>
              <w:b/>
              <w:szCs w:val="24"/>
              <w:rPrChange w:id="887" w:author="herwin-azis" w:date="2016-12-15T11:01:00Z">
                <w:rPr>
                  <w:szCs w:val="24"/>
                </w:rPr>
              </w:rPrChange>
            </w:rPr>
            <w:delText>everal exploration well</w:delText>
          </w:r>
        </w:del>
      </w:ins>
      <w:ins w:id="888" w:author="Asus" w:date="2015-11-15T09:47:00Z">
        <w:del w:id="889" w:author="Alfiady" w:date="2016-04-19T14:09:00Z">
          <w:r w:rsidRPr="00F72FED">
            <w:rPr>
              <w:b/>
              <w:szCs w:val="24"/>
              <w:rPrChange w:id="890" w:author="herwin-azis" w:date="2016-12-15T11:01:00Z">
                <w:rPr>
                  <w:szCs w:val="24"/>
                </w:rPr>
              </w:rPrChange>
            </w:rPr>
            <w:delText xml:space="preserve">s </w:delText>
          </w:r>
        </w:del>
      </w:ins>
      <w:ins w:id="891" w:author="Asus" w:date="2015-11-15T09:48:00Z">
        <w:del w:id="892" w:author="Alfiady" w:date="2016-04-19T14:09:00Z">
          <w:r w:rsidRPr="00F72FED">
            <w:rPr>
              <w:b/>
              <w:szCs w:val="24"/>
              <w:rPrChange w:id="893" w:author="herwin-azis" w:date="2016-12-15T11:01:00Z">
                <w:rPr>
                  <w:szCs w:val="24"/>
                </w:rPr>
              </w:rPrChange>
            </w:rPr>
            <w:delText xml:space="preserve">it was </w:delText>
          </w:r>
        </w:del>
      </w:ins>
      <w:ins w:id="894" w:author="Asus" w:date="2015-11-15T09:47:00Z">
        <w:del w:id="895" w:author="Alfiady" w:date="2016-04-19T14:09:00Z">
          <w:r w:rsidRPr="00F72FED">
            <w:rPr>
              <w:b/>
              <w:szCs w:val="24"/>
              <w:rPrChange w:id="896" w:author="herwin-azis" w:date="2016-12-15T11:01:00Z">
                <w:rPr>
                  <w:szCs w:val="24"/>
                </w:rPr>
              </w:rPrChange>
            </w:rPr>
            <w:delText>provide</w:delText>
          </w:r>
        </w:del>
      </w:ins>
      <w:ins w:id="897" w:author="Asus" w:date="2015-11-15T09:23:00Z">
        <w:del w:id="898" w:author="Alfiady" w:date="2016-04-19T14:09:00Z">
          <w:r w:rsidRPr="00F72FED">
            <w:rPr>
              <w:b/>
              <w:szCs w:val="24"/>
              <w:rPrChange w:id="899" w:author="herwin-azis" w:date="2016-12-15T11:01:00Z">
                <w:rPr>
                  <w:szCs w:val="24"/>
                </w:rPr>
              </w:rPrChange>
            </w:rPr>
            <w:delText xml:space="preserve"> </w:delText>
          </w:r>
        </w:del>
      </w:ins>
      <w:ins w:id="900" w:author="Asus" w:date="2015-11-15T09:39:00Z">
        <w:del w:id="901" w:author="Alfiady" w:date="2016-04-19T14:09:00Z">
          <w:r w:rsidRPr="00F72FED">
            <w:rPr>
              <w:b/>
              <w:szCs w:val="24"/>
              <w:rPrChange w:id="902" w:author="herwin-azis" w:date="2016-12-15T11:01:00Z">
                <w:rPr>
                  <w:szCs w:val="24"/>
                </w:rPr>
              </w:rPrChange>
            </w:rPr>
            <w:delText xml:space="preserve">more insight </w:delText>
          </w:r>
        </w:del>
      </w:ins>
      <w:ins w:id="903" w:author="Asus" w:date="2015-11-15T09:23:00Z">
        <w:del w:id="904" w:author="Alfiady" w:date="2016-04-19T14:09:00Z">
          <w:r w:rsidRPr="00F72FED">
            <w:rPr>
              <w:b/>
              <w:szCs w:val="24"/>
              <w:rPrChange w:id="905" w:author="herwin-azis" w:date="2016-12-15T11:01:00Z">
                <w:rPr>
                  <w:szCs w:val="24"/>
                </w:rPr>
              </w:rPrChange>
            </w:rPr>
            <w:delText>of subsurface geology condition in</w:delText>
          </w:r>
        </w:del>
      </w:ins>
      <w:ins w:id="906" w:author="user" w:date="2015-11-16T11:56:00Z">
        <w:del w:id="907" w:author="Alfiady" w:date="2016-04-19T14:09:00Z">
          <w:r w:rsidRPr="00F72FED">
            <w:rPr>
              <w:b/>
              <w:szCs w:val="24"/>
              <w:rPrChange w:id="908" w:author="herwin-azis" w:date="2016-12-15T11:01:00Z">
                <w:rPr>
                  <w:szCs w:val="24"/>
                </w:rPr>
              </w:rPrChange>
            </w:rPr>
            <w:delText>of</w:delText>
          </w:r>
        </w:del>
      </w:ins>
      <w:ins w:id="909" w:author="Asus" w:date="2015-11-15T09:23:00Z">
        <w:del w:id="910" w:author="Alfiady" w:date="2016-04-19T14:09:00Z">
          <w:r w:rsidRPr="00F72FED">
            <w:rPr>
              <w:b/>
              <w:szCs w:val="24"/>
              <w:rPrChange w:id="911" w:author="herwin-azis" w:date="2016-12-15T11:01:00Z">
                <w:rPr>
                  <w:szCs w:val="24"/>
                </w:rPr>
              </w:rPrChange>
            </w:rPr>
            <w:delText xml:space="preserve"> </w:delText>
          </w:r>
        </w:del>
      </w:ins>
      <w:ins w:id="912" w:author="Asus" w:date="2015-11-15T09:24:00Z">
        <w:del w:id="913" w:author="Alfiady" w:date="2016-04-19T14:09:00Z">
          <w:r w:rsidRPr="00F72FED">
            <w:rPr>
              <w:b/>
              <w:szCs w:val="24"/>
              <w:rPrChange w:id="914" w:author="herwin-azis" w:date="2016-12-15T11:01:00Z">
                <w:rPr>
                  <w:szCs w:val="24"/>
                </w:rPr>
              </w:rPrChange>
            </w:rPr>
            <w:delText>Rantau Dedap</w:delText>
          </w:r>
        </w:del>
      </w:ins>
      <w:ins w:id="915" w:author="user" w:date="2015-11-16T08:44:00Z">
        <w:del w:id="916" w:author="Alfiady" w:date="2016-04-19T14:09:00Z">
          <w:r w:rsidRPr="00F72FED">
            <w:rPr>
              <w:b/>
              <w:szCs w:val="24"/>
              <w:rPrChange w:id="917" w:author="herwin-azis" w:date="2016-12-15T11:01:00Z">
                <w:rPr>
                  <w:szCs w:val="24"/>
                </w:rPr>
              </w:rPrChange>
            </w:rPr>
            <w:delText>RD</w:delText>
          </w:r>
        </w:del>
      </w:ins>
      <w:ins w:id="918" w:author="Asus" w:date="2015-11-15T09:24:00Z">
        <w:del w:id="919" w:author="Alfiady" w:date="2016-04-19T14:09:00Z">
          <w:r w:rsidRPr="00F72FED">
            <w:rPr>
              <w:b/>
              <w:szCs w:val="24"/>
              <w:rPrChange w:id="920" w:author="herwin-azis" w:date="2016-12-15T11:01:00Z">
                <w:rPr>
                  <w:szCs w:val="24"/>
                </w:rPr>
              </w:rPrChange>
            </w:rPr>
            <w:delText xml:space="preserve"> geothermal field.</w:delText>
          </w:r>
        </w:del>
      </w:ins>
    </w:p>
    <w:p w:rsidR="007B4E01" w:rsidRPr="00F72FED" w:rsidRDefault="007B4E01">
      <w:pPr>
        <w:pStyle w:val="ListParagraph"/>
        <w:ind w:hanging="720"/>
        <w:rPr>
          <w:ins w:id="921" w:author="Asus" w:date="2015-11-15T09:24:00Z"/>
          <w:del w:id="922" w:author="Alfiady" w:date="2016-04-19T14:09:00Z"/>
          <w:b/>
          <w:szCs w:val="24"/>
          <w:rPrChange w:id="923" w:author="herwin-azis" w:date="2016-12-15T11:01:00Z">
            <w:rPr>
              <w:ins w:id="924" w:author="Asus" w:date="2015-11-15T09:24:00Z"/>
              <w:del w:id="925" w:author="Alfiady" w:date="2016-04-19T14:09:00Z"/>
              <w:szCs w:val="24"/>
            </w:rPr>
          </w:rPrChange>
        </w:rPr>
        <w:pPrChange w:id="926" w:author="herwin-azis" w:date="2016-12-14T10:37:00Z">
          <w:pPr>
            <w:pStyle w:val="BodyTextIndent"/>
            <w:ind w:left="720"/>
            <w:jc w:val="both"/>
          </w:pPr>
        </w:pPrChange>
      </w:pPr>
    </w:p>
    <w:p w:rsidR="007B4E01" w:rsidRPr="00F72FED" w:rsidRDefault="007B4E01">
      <w:pPr>
        <w:pStyle w:val="ListParagraph"/>
        <w:ind w:hanging="720"/>
        <w:rPr>
          <w:ins w:id="927" w:author="Asus" w:date="2015-11-15T09:02:00Z"/>
          <w:del w:id="928" w:author="Alfiady" w:date="2016-04-19T14:09:00Z"/>
          <w:b/>
          <w:szCs w:val="24"/>
          <w:rPrChange w:id="929" w:author="herwin-azis" w:date="2016-12-15T11:01:00Z">
            <w:rPr>
              <w:ins w:id="930" w:author="Asus" w:date="2015-11-15T09:02:00Z"/>
              <w:del w:id="931" w:author="Alfiady" w:date="2016-04-19T14:09:00Z"/>
              <w:szCs w:val="24"/>
            </w:rPr>
          </w:rPrChange>
        </w:rPr>
        <w:pPrChange w:id="932" w:author="herwin-azis" w:date="2016-12-14T10:37:00Z">
          <w:pPr>
            <w:pStyle w:val="BodyTextIndent"/>
            <w:ind w:left="720"/>
            <w:jc w:val="both"/>
          </w:pPr>
        </w:pPrChange>
      </w:pPr>
      <w:ins w:id="933" w:author="Asus" w:date="2015-11-15T09:25:00Z">
        <w:del w:id="934" w:author="Alfiady" w:date="2016-04-19T14:09:00Z">
          <w:r w:rsidRPr="00F72FED">
            <w:rPr>
              <w:b/>
              <w:szCs w:val="24"/>
              <w:rPrChange w:id="935" w:author="herwin-azis" w:date="2016-12-15T11:01:00Z">
                <w:rPr>
                  <w:szCs w:val="24"/>
                </w:rPr>
              </w:rPrChange>
            </w:rPr>
            <w:delText xml:space="preserve">However in south western part of </w:delText>
          </w:r>
        </w:del>
      </w:ins>
      <w:ins w:id="936" w:author="Asus" w:date="2015-11-15T09:27:00Z">
        <w:del w:id="937" w:author="Alfiady" w:date="2016-04-19T14:09:00Z">
          <w:r w:rsidRPr="00F72FED">
            <w:rPr>
              <w:b/>
              <w:szCs w:val="24"/>
              <w:rPrChange w:id="938" w:author="herwin-azis" w:date="2016-12-15T11:01:00Z">
                <w:rPr>
                  <w:szCs w:val="24"/>
                </w:rPr>
              </w:rPrChange>
            </w:rPr>
            <w:delText xml:space="preserve">RD, there </w:delText>
          </w:r>
        </w:del>
      </w:ins>
      <w:ins w:id="939" w:author="Asus" w:date="2015-11-15T09:46:00Z">
        <w:del w:id="940" w:author="Alfiady" w:date="2016-04-19T14:09:00Z">
          <w:r w:rsidRPr="00F72FED">
            <w:rPr>
              <w:b/>
              <w:szCs w:val="24"/>
              <w:rPrChange w:id="941" w:author="herwin-azis" w:date="2016-12-15T11:01:00Z">
                <w:rPr>
                  <w:szCs w:val="24"/>
                </w:rPr>
              </w:rPrChange>
            </w:rPr>
            <w:delText>is new potential area</w:delText>
          </w:r>
        </w:del>
      </w:ins>
      <w:ins w:id="942" w:author="Asus" w:date="2015-11-15T09:27:00Z">
        <w:del w:id="943" w:author="Alfiady" w:date="2016-04-19T14:09:00Z">
          <w:r w:rsidRPr="00F72FED">
            <w:rPr>
              <w:b/>
              <w:szCs w:val="24"/>
              <w:rPrChange w:id="944" w:author="herwin-azis" w:date="2016-12-15T11:01:00Z">
                <w:rPr>
                  <w:szCs w:val="24"/>
                </w:rPr>
              </w:rPrChange>
            </w:rPr>
            <w:delText xml:space="preserve"> </w:delText>
          </w:r>
        </w:del>
      </w:ins>
      <w:ins w:id="945" w:author="Asus" w:date="2015-11-15T09:30:00Z">
        <w:del w:id="946" w:author="Alfiady" w:date="2016-04-19T14:09:00Z">
          <w:r w:rsidRPr="00F72FED">
            <w:rPr>
              <w:b/>
              <w:szCs w:val="24"/>
              <w:rPrChange w:id="947" w:author="herwin-azis" w:date="2016-12-15T11:01:00Z">
                <w:rPr>
                  <w:szCs w:val="24"/>
                </w:rPr>
              </w:rPrChange>
            </w:rPr>
            <w:delText xml:space="preserve">where </w:delText>
          </w:r>
        </w:del>
      </w:ins>
      <w:ins w:id="948" w:author="Asus" w:date="2015-11-15T09:31:00Z">
        <w:del w:id="949" w:author="Alfiady" w:date="2016-04-19T14:09:00Z">
          <w:r w:rsidRPr="00F72FED">
            <w:rPr>
              <w:b/>
              <w:szCs w:val="24"/>
              <w:rPrChange w:id="950" w:author="herwin-azis" w:date="2016-12-15T11:01:00Z">
                <w:rPr>
                  <w:szCs w:val="24"/>
                </w:rPr>
              </w:rPrChange>
            </w:rPr>
            <w:delText>previous</w:delText>
          </w:r>
        </w:del>
      </w:ins>
      <w:ins w:id="951" w:author="user" w:date="2015-11-16T07:26:00Z">
        <w:del w:id="952" w:author="Alfiady" w:date="2016-04-19T14:09:00Z">
          <w:r w:rsidRPr="00F72FED">
            <w:rPr>
              <w:b/>
              <w:szCs w:val="24"/>
              <w:rPrChange w:id="953" w:author="herwin-azis" w:date="2016-12-15T11:01:00Z">
                <w:rPr>
                  <w:szCs w:val="24"/>
                </w:rPr>
              </w:rPrChange>
            </w:rPr>
            <w:delText xml:space="preserve"> </w:delText>
          </w:r>
        </w:del>
      </w:ins>
      <w:ins w:id="954" w:author="Asus" w:date="2015-11-15T09:31:00Z">
        <w:del w:id="955" w:author="Alfiady" w:date="2016-04-19T14:09:00Z">
          <w:r w:rsidRPr="00F72FED">
            <w:rPr>
              <w:b/>
              <w:szCs w:val="24"/>
              <w:rPrChange w:id="956" w:author="herwin-azis" w:date="2016-12-15T11:01:00Z">
                <w:rPr>
                  <w:szCs w:val="24"/>
                </w:rPr>
              </w:rPrChange>
            </w:rPr>
            <w:delText xml:space="preserve"> detail field mapping </w:delText>
          </w:r>
        </w:del>
      </w:ins>
      <w:ins w:id="957" w:author="Asus" w:date="2015-11-15T09:28:00Z">
        <w:del w:id="958" w:author="Alfiady" w:date="2016-04-19T14:09:00Z">
          <w:r w:rsidRPr="00F72FED">
            <w:rPr>
              <w:b/>
              <w:szCs w:val="24"/>
              <w:rPrChange w:id="959" w:author="herwin-azis" w:date="2016-12-15T11:01:00Z">
                <w:rPr>
                  <w:szCs w:val="24"/>
                </w:rPr>
              </w:rPrChange>
            </w:rPr>
            <w:delText xml:space="preserve">has </w:delText>
          </w:r>
        </w:del>
      </w:ins>
      <w:ins w:id="960" w:author="Asus" w:date="2015-11-15T09:27:00Z">
        <w:del w:id="961" w:author="Alfiady" w:date="2016-04-19T14:09:00Z">
          <w:r w:rsidRPr="00F72FED">
            <w:rPr>
              <w:b/>
              <w:szCs w:val="24"/>
              <w:rPrChange w:id="962" w:author="herwin-azis" w:date="2016-12-15T11:01:00Z">
                <w:rPr>
                  <w:szCs w:val="24"/>
                </w:rPr>
              </w:rPrChange>
            </w:rPr>
            <w:delText xml:space="preserve">not </w:delText>
          </w:r>
        </w:del>
      </w:ins>
      <w:ins w:id="963" w:author="Asus" w:date="2015-11-15T09:28:00Z">
        <w:del w:id="964" w:author="Alfiady" w:date="2016-04-19T14:09:00Z">
          <w:r w:rsidRPr="00F72FED">
            <w:rPr>
              <w:b/>
              <w:szCs w:val="24"/>
              <w:rPrChange w:id="965" w:author="herwin-azis" w:date="2016-12-15T11:01:00Z">
                <w:rPr>
                  <w:szCs w:val="24"/>
                </w:rPr>
              </w:rPrChange>
            </w:rPr>
            <w:delText>covered</w:delText>
          </w:r>
        </w:del>
      </w:ins>
      <w:ins w:id="966" w:author="Asus" w:date="2015-11-15T09:31:00Z">
        <w:del w:id="967" w:author="Alfiady" w:date="2016-04-19T14:09:00Z">
          <w:r w:rsidRPr="00F72FED">
            <w:rPr>
              <w:b/>
              <w:szCs w:val="24"/>
              <w:rPrChange w:id="968" w:author="herwin-azis" w:date="2016-12-15T11:01:00Z">
                <w:rPr>
                  <w:szCs w:val="24"/>
                </w:rPr>
              </w:rPrChange>
            </w:rPr>
            <w:delText xml:space="preserve"> this area.</w:delText>
          </w:r>
        </w:del>
      </w:ins>
      <w:ins w:id="969" w:author="Asus" w:date="2015-11-15T09:49:00Z">
        <w:del w:id="970" w:author="Alfiady" w:date="2016-04-19T14:09:00Z">
          <w:r w:rsidRPr="00F72FED">
            <w:rPr>
              <w:b/>
              <w:szCs w:val="24"/>
              <w:rPrChange w:id="971" w:author="herwin-azis" w:date="2016-12-15T11:01:00Z">
                <w:rPr>
                  <w:szCs w:val="24"/>
                </w:rPr>
              </w:rPrChange>
            </w:rPr>
            <w:delText xml:space="preserve"> Otherwise</w:delText>
          </w:r>
        </w:del>
      </w:ins>
      <w:ins w:id="972" w:author="user" w:date="2015-11-16T07:21:00Z">
        <w:del w:id="973" w:author="Alfiady" w:date="2016-04-19T14:09:00Z">
          <w:r w:rsidRPr="00F72FED">
            <w:rPr>
              <w:b/>
              <w:szCs w:val="24"/>
              <w:rPrChange w:id="974" w:author="herwin-azis" w:date="2016-12-15T11:01:00Z">
                <w:rPr>
                  <w:szCs w:val="24"/>
                </w:rPr>
              </w:rPrChange>
            </w:rPr>
            <w:delText xml:space="preserve"> </w:delText>
          </w:r>
        </w:del>
      </w:ins>
      <w:ins w:id="975" w:author="user" w:date="2015-11-16T07:24:00Z">
        <w:del w:id="976" w:author="Alfiady" w:date="2016-04-19T14:09:00Z">
          <w:r w:rsidRPr="00F72FED">
            <w:rPr>
              <w:b/>
              <w:szCs w:val="24"/>
              <w:rPrChange w:id="977" w:author="herwin-azis" w:date="2016-12-15T11:01:00Z">
                <w:rPr>
                  <w:szCs w:val="24"/>
                </w:rPr>
              </w:rPrChange>
            </w:rPr>
            <w:delText xml:space="preserve">construction of </w:delText>
          </w:r>
        </w:del>
      </w:ins>
      <w:ins w:id="978" w:author="user" w:date="2015-11-16T07:28:00Z">
        <w:del w:id="979" w:author="Alfiady" w:date="2016-04-19T14:09:00Z">
          <w:r w:rsidRPr="00F72FED">
            <w:rPr>
              <w:b/>
              <w:szCs w:val="24"/>
              <w:rPrChange w:id="980" w:author="herwin-azis" w:date="2016-12-15T11:01:00Z">
                <w:rPr>
                  <w:szCs w:val="24"/>
                </w:rPr>
              </w:rPrChange>
            </w:rPr>
            <w:delText xml:space="preserve">project </w:delText>
          </w:r>
        </w:del>
      </w:ins>
      <w:ins w:id="981" w:author="user" w:date="2015-11-16T07:22:00Z">
        <w:del w:id="982" w:author="Alfiady" w:date="2016-04-19T14:09:00Z">
          <w:r w:rsidRPr="00F72FED">
            <w:rPr>
              <w:b/>
              <w:szCs w:val="24"/>
              <w:rPrChange w:id="983" w:author="herwin-azis" w:date="2016-12-15T11:01:00Z">
                <w:rPr>
                  <w:szCs w:val="24"/>
                </w:rPr>
              </w:rPrChange>
            </w:rPr>
            <w:delText>access road</w:delText>
          </w:r>
        </w:del>
      </w:ins>
      <w:ins w:id="984" w:author="user" w:date="2015-11-16T07:24:00Z">
        <w:del w:id="985" w:author="Alfiady" w:date="2016-04-19T14:09:00Z">
          <w:r w:rsidRPr="00F72FED">
            <w:rPr>
              <w:b/>
              <w:szCs w:val="24"/>
              <w:rPrChange w:id="986" w:author="herwin-azis" w:date="2016-12-15T11:01:00Z">
                <w:rPr>
                  <w:szCs w:val="24"/>
                </w:rPr>
              </w:rPrChange>
            </w:rPr>
            <w:delText xml:space="preserve"> </w:delText>
          </w:r>
        </w:del>
      </w:ins>
      <w:ins w:id="987" w:author="user" w:date="2015-11-16T07:29:00Z">
        <w:del w:id="988" w:author="Alfiady" w:date="2016-04-19T14:09:00Z">
          <w:r w:rsidRPr="00F72FED">
            <w:rPr>
              <w:b/>
              <w:szCs w:val="24"/>
              <w:rPrChange w:id="989" w:author="herwin-azis" w:date="2016-12-15T11:01:00Z">
                <w:rPr>
                  <w:szCs w:val="24"/>
                </w:rPr>
              </w:rPrChange>
            </w:rPr>
            <w:delText>has been</w:delText>
          </w:r>
        </w:del>
      </w:ins>
      <w:ins w:id="990" w:author="user" w:date="2015-11-16T07:28:00Z">
        <w:del w:id="991" w:author="Alfiady" w:date="2016-04-19T14:09:00Z">
          <w:r w:rsidRPr="00F72FED">
            <w:rPr>
              <w:b/>
              <w:szCs w:val="24"/>
              <w:rPrChange w:id="992" w:author="herwin-azis" w:date="2016-12-15T11:01:00Z">
                <w:rPr>
                  <w:szCs w:val="24"/>
                </w:rPr>
              </w:rPrChange>
            </w:rPr>
            <w:delText xml:space="preserve"> </w:delText>
          </w:r>
        </w:del>
      </w:ins>
      <w:ins w:id="993" w:author="user" w:date="2015-11-16T07:24:00Z">
        <w:del w:id="994" w:author="Alfiady" w:date="2016-04-19T14:09:00Z">
          <w:r w:rsidRPr="00F72FED">
            <w:rPr>
              <w:b/>
              <w:szCs w:val="24"/>
              <w:rPrChange w:id="995" w:author="herwin-azis" w:date="2016-12-15T11:01:00Z">
                <w:rPr>
                  <w:szCs w:val="24"/>
                </w:rPr>
              </w:rPrChange>
            </w:rPr>
            <w:delText>open</w:delText>
          </w:r>
        </w:del>
      </w:ins>
      <w:ins w:id="996" w:author="user" w:date="2015-11-16T07:26:00Z">
        <w:del w:id="997" w:author="Alfiady" w:date="2016-04-19T14:09:00Z">
          <w:r w:rsidRPr="00F72FED">
            <w:rPr>
              <w:b/>
              <w:szCs w:val="24"/>
              <w:rPrChange w:id="998" w:author="herwin-azis" w:date="2016-12-15T11:01:00Z">
                <w:rPr>
                  <w:szCs w:val="24"/>
                </w:rPr>
              </w:rPrChange>
            </w:rPr>
            <w:delText xml:space="preserve"> the outcrops</w:delText>
          </w:r>
        </w:del>
      </w:ins>
      <w:ins w:id="999" w:author="user" w:date="2015-11-16T07:24:00Z">
        <w:del w:id="1000" w:author="Alfiady" w:date="2016-04-19T14:09:00Z">
          <w:r w:rsidRPr="00F72FED">
            <w:rPr>
              <w:b/>
              <w:szCs w:val="24"/>
              <w:rPrChange w:id="1001" w:author="herwin-azis" w:date="2016-12-15T11:01:00Z">
                <w:rPr>
                  <w:szCs w:val="24"/>
                </w:rPr>
              </w:rPrChange>
            </w:rPr>
            <w:delText xml:space="preserve"> and provide </w:delText>
          </w:r>
        </w:del>
      </w:ins>
      <w:ins w:id="1002" w:author="user" w:date="2015-11-16T07:27:00Z">
        <w:del w:id="1003" w:author="Alfiady" w:date="2016-04-19T14:09:00Z">
          <w:r w:rsidRPr="00F72FED">
            <w:rPr>
              <w:b/>
              <w:szCs w:val="24"/>
              <w:rPrChange w:id="1004" w:author="herwin-azis" w:date="2016-12-15T11:01:00Z">
                <w:rPr>
                  <w:szCs w:val="24"/>
                </w:rPr>
              </w:rPrChange>
            </w:rPr>
            <w:delText xml:space="preserve">a lot of information </w:delText>
          </w:r>
        </w:del>
      </w:ins>
      <w:ins w:id="1005" w:author="user" w:date="2015-11-16T07:25:00Z">
        <w:del w:id="1006" w:author="Alfiady" w:date="2016-04-19T14:09:00Z">
          <w:r w:rsidRPr="00F72FED">
            <w:rPr>
              <w:b/>
              <w:szCs w:val="24"/>
              <w:rPrChange w:id="1007" w:author="herwin-azis" w:date="2016-12-15T11:01:00Z">
                <w:rPr>
                  <w:szCs w:val="24"/>
                </w:rPr>
              </w:rPrChange>
            </w:rPr>
            <w:delText xml:space="preserve">which previously covered </w:delText>
          </w:r>
        </w:del>
      </w:ins>
      <w:ins w:id="1008" w:author="user" w:date="2015-11-16T07:27:00Z">
        <w:del w:id="1009" w:author="Alfiady" w:date="2016-04-19T14:09:00Z">
          <w:r w:rsidRPr="00F72FED">
            <w:rPr>
              <w:b/>
              <w:szCs w:val="24"/>
              <w:rPrChange w:id="1010" w:author="herwin-azis" w:date="2016-12-15T11:01:00Z">
                <w:rPr>
                  <w:szCs w:val="24"/>
                </w:rPr>
              </w:rPrChange>
            </w:rPr>
            <w:delText>by</w:delText>
          </w:r>
        </w:del>
      </w:ins>
      <w:ins w:id="1011" w:author="user" w:date="2015-11-16T07:25:00Z">
        <w:del w:id="1012" w:author="Alfiady" w:date="2016-04-19T14:09:00Z">
          <w:r w:rsidRPr="00F72FED">
            <w:rPr>
              <w:b/>
              <w:szCs w:val="24"/>
              <w:rPrChange w:id="1013" w:author="herwin-azis" w:date="2016-12-15T11:01:00Z">
                <w:rPr>
                  <w:szCs w:val="24"/>
                </w:rPr>
              </w:rPrChange>
            </w:rPr>
            <w:delText xml:space="preserve"> vegetation</w:delText>
          </w:r>
        </w:del>
      </w:ins>
      <w:ins w:id="1014" w:author="user" w:date="2015-11-16T07:27:00Z">
        <w:del w:id="1015" w:author="Alfiady" w:date="2016-04-19T14:09:00Z">
          <w:r w:rsidRPr="00F72FED">
            <w:rPr>
              <w:b/>
              <w:szCs w:val="24"/>
              <w:rPrChange w:id="1016" w:author="herwin-azis" w:date="2016-12-15T11:01:00Z">
                <w:rPr>
                  <w:szCs w:val="24"/>
                </w:rPr>
              </w:rPrChange>
            </w:rPr>
            <w:delText>.</w:delText>
          </w:r>
        </w:del>
      </w:ins>
      <w:ins w:id="1017" w:author="Asus" w:date="2015-11-15T09:49:00Z">
        <w:del w:id="1018" w:author="Alfiady" w:date="2016-04-19T14:09:00Z">
          <w:r w:rsidRPr="00F72FED">
            <w:rPr>
              <w:b/>
              <w:szCs w:val="24"/>
              <w:rPrChange w:id="1019" w:author="herwin-azis" w:date="2016-12-15T11:01:00Z">
                <w:rPr>
                  <w:szCs w:val="24"/>
                </w:rPr>
              </w:rPrChange>
            </w:rPr>
            <w:delText xml:space="preserve"> </w:delText>
          </w:r>
        </w:del>
      </w:ins>
      <w:ins w:id="1020" w:author="user" w:date="2015-11-16T07:27:00Z">
        <w:del w:id="1021" w:author="Alfiady" w:date="2016-04-19T14:09:00Z">
          <w:r w:rsidRPr="00F72FED">
            <w:rPr>
              <w:b/>
              <w:szCs w:val="24"/>
              <w:rPrChange w:id="1022" w:author="herwin-azis" w:date="2016-12-15T11:01:00Z">
                <w:rPr>
                  <w:szCs w:val="24"/>
                </w:rPr>
              </w:rPrChange>
            </w:rPr>
            <w:delText xml:space="preserve"> </w:delText>
          </w:r>
        </w:del>
      </w:ins>
      <w:ins w:id="1023" w:author="Asus" w:date="2015-11-15T09:32:00Z">
        <w:del w:id="1024" w:author="Alfiady" w:date="2016-04-19T14:09:00Z">
          <w:r w:rsidRPr="00F72FED">
            <w:rPr>
              <w:b/>
              <w:szCs w:val="24"/>
              <w:rPrChange w:id="1025" w:author="herwin-azis" w:date="2016-12-15T11:01:00Z">
                <w:rPr>
                  <w:szCs w:val="24"/>
                </w:rPr>
              </w:rPrChange>
            </w:rPr>
            <w:delText>Therefore</w:delText>
          </w:r>
        </w:del>
      </w:ins>
      <w:ins w:id="1026" w:author="user" w:date="2015-11-16T07:30:00Z">
        <w:del w:id="1027" w:author="Alfiady" w:date="2016-04-19T14:09:00Z">
          <w:r w:rsidRPr="00F72FED">
            <w:rPr>
              <w:b/>
              <w:szCs w:val="24"/>
              <w:rPrChange w:id="1028" w:author="herwin-azis" w:date="2016-12-15T11:01:00Z">
                <w:rPr>
                  <w:szCs w:val="24"/>
                </w:rPr>
              </w:rPrChange>
            </w:rPr>
            <w:delText>,</w:delText>
          </w:r>
        </w:del>
      </w:ins>
      <w:ins w:id="1029" w:author="Asus" w:date="2015-11-15T09:32:00Z">
        <w:del w:id="1030" w:author="Alfiady" w:date="2016-04-19T14:09:00Z">
          <w:r w:rsidRPr="00F72FED">
            <w:rPr>
              <w:b/>
              <w:szCs w:val="24"/>
              <w:rPrChange w:id="1031" w:author="herwin-azis" w:date="2016-12-15T11:01:00Z">
                <w:rPr>
                  <w:szCs w:val="24"/>
                </w:rPr>
              </w:rPrChange>
            </w:rPr>
            <w:delText xml:space="preserve"> detail geology and structure </w:delText>
          </w:r>
        </w:del>
      </w:ins>
      <w:ins w:id="1032" w:author="Asus" w:date="2015-11-15T09:33:00Z">
        <w:del w:id="1033" w:author="Alfiady" w:date="2016-04-19T14:09:00Z">
          <w:r w:rsidRPr="00F72FED">
            <w:rPr>
              <w:b/>
              <w:szCs w:val="24"/>
              <w:rPrChange w:id="1034" w:author="herwin-azis" w:date="2016-12-15T11:01:00Z">
                <w:rPr>
                  <w:szCs w:val="24"/>
                </w:rPr>
              </w:rPrChange>
            </w:rPr>
            <w:delText>mapping in detail is need</w:delText>
          </w:r>
        </w:del>
      </w:ins>
      <w:ins w:id="1035" w:author="user" w:date="2015-11-16T08:46:00Z">
        <w:del w:id="1036" w:author="Alfiady" w:date="2016-04-19T14:09:00Z">
          <w:r w:rsidRPr="00F72FED">
            <w:rPr>
              <w:b/>
              <w:szCs w:val="24"/>
              <w:rPrChange w:id="1037" w:author="herwin-azis" w:date="2016-12-15T11:01:00Z">
                <w:rPr>
                  <w:szCs w:val="24"/>
                </w:rPr>
              </w:rPrChange>
            </w:rPr>
            <w:delText>fortunately</w:delText>
          </w:r>
        </w:del>
      </w:ins>
      <w:ins w:id="1038" w:author="user" w:date="2015-11-16T08:48:00Z">
        <w:del w:id="1039" w:author="Alfiady" w:date="2016-04-19T14:09:00Z">
          <w:r w:rsidRPr="00F72FED">
            <w:rPr>
              <w:b/>
              <w:szCs w:val="24"/>
              <w:rPrChange w:id="1040" w:author="herwin-azis" w:date="2016-12-15T11:01:00Z">
                <w:rPr>
                  <w:szCs w:val="24"/>
                </w:rPr>
              </w:rPrChange>
            </w:rPr>
            <w:delText xml:space="preserve"> and</w:delText>
          </w:r>
        </w:del>
      </w:ins>
      <w:ins w:id="1041" w:author="user" w:date="2015-11-16T08:46:00Z">
        <w:del w:id="1042" w:author="Alfiady" w:date="2016-04-19T14:09:00Z">
          <w:r w:rsidRPr="00F72FED">
            <w:rPr>
              <w:b/>
              <w:szCs w:val="24"/>
              <w:rPrChange w:id="1043" w:author="herwin-azis" w:date="2016-12-15T11:01:00Z">
                <w:rPr>
                  <w:szCs w:val="24"/>
                </w:rPr>
              </w:rPrChange>
            </w:rPr>
            <w:delText xml:space="preserve"> important</w:delText>
          </w:r>
        </w:del>
      </w:ins>
      <w:ins w:id="1044" w:author="Asus" w:date="2015-11-15T09:33:00Z">
        <w:del w:id="1045" w:author="Alfiady" w:date="2016-04-19T14:09:00Z">
          <w:r w:rsidRPr="00F72FED">
            <w:rPr>
              <w:b/>
              <w:szCs w:val="24"/>
              <w:rPrChange w:id="1046" w:author="herwin-azis" w:date="2016-12-15T11:01:00Z">
                <w:rPr>
                  <w:szCs w:val="24"/>
                </w:rPr>
              </w:rPrChange>
            </w:rPr>
            <w:delText xml:space="preserve"> to conduc</w:delText>
          </w:r>
        </w:del>
      </w:ins>
      <w:ins w:id="1047" w:author="user" w:date="2015-11-16T08:46:00Z">
        <w:del w:id="1048" w:author="Alfiady" w:date="2016-04-19T14:09:00Z">
          <w:r w:rsidRPr="00F72FED">
            <w:rPr>
              <w:b/>
              <w:szCs w:val="24"/>
              <w:rPrChange w:id="1049" w:author="herwin-azis" w:date="2016-12-15T11:01:00Z">
                <w:rPr>
                  <w:szCs w:val="24"/>
                </w:rPr>
              </w:rPrChange>
            </w:rPr>
            <w:delText>conduct</w:delText>
          </w:r>
        </w:del>
      </w:ins>
      <w:ins w:id="1050" w:author="user" w:date="2015-11-16T07:30:00Z">
        <w:del w:id="1051" w:author="Alfiady" w:date="2016-04-19T14:09:00Z">
          <w:r w:rsidRPr="00F72FED">
            <w:rPr>
              <w:b/>
              <w:szCs w:val="24"/>
              <w:rPrChange w:id="1052" w:author="herwin-azis" w:date="2016-12-15T11:01:00Z">
                <w:rPr>
                  <w:szCs w:val="24"/>
                </w:rPr>
              </w:rPrChange>
            </w:rPr>
            <w:delText xml:space="preserve">. This work will be used as part of permeability </w:delText>
          </w:r>
        </w:del>
      </w:ins>
      <w:ins w:id="1053" w:author="user" w:date="2015-11-16T07:34:00Z">
        <w:del w:id="1054" w:author="Alfiady" w:date="2016-04-19T14:09:00Z">
          <w:r w:rsidRPr="00F72FED">
            <w:rPr>
              <w:b/>
              <w:szCs w:val="24"/>
              <w:rPrChange w:id="1055" w:author="herwin-azis" w:date="2016-12-15T11:01:00Z">
                <w:rPr>
                  <w:szCs w:val="24"/>
                </w:rPr>
              </w:rPrChange>
            </w:rPr>
            <w:delText>assessment</w:delText>
          </w:r>
        </w:del>
      </w:ins>
      <w:ins w:id="1056" w:author="user" w:date="2015-11-16T07:30:00Z">
        <w:del w:id="1057" w:author="Alfiady" w:date="2016-04-19T14:09:00Z">
          <w:r w:rsidRPr="00F72FED">
            <w:rPr>
              <w:b/>
              <w:szCs w:val="24"/>
              <w:rPrChange w:id="1058" w:author="herwin-azis" w:date="2016-12-15T11:01:00Z">
                <w:rPr>
                  <w:szCs w:val="24"/>
                </w:rPr>
              </w:rPrChange>
            </w:rPr>
            <w:delText xml:space="preserve"> </w:delText>
          </w:r>
        </w:del>
      </w:ins>
      <w:ins w:id="1059" w:author="user" w:date="2015-11-16T07:36:00Z">
        <w:del w:id="1060" w:author="Alfiady" w:date="2016-04-19T14:09:00Z">
          <w:r w:rsidRPr="00F72FED">
            <w:rPr>
              <w:b/>
              <w:szCs w:val="24"/>
              <w:rPrChange w:id="1061" w:author="herwin-azis" w:date="2016-12-15T11:01:00Z">
                <w:rPr>
                  <w:szCs w:val="24"/>
                </w:rPr>
              </w:rPrChange>
            </w:rPr>
            <w:delText xml:space="preserve">and </w:delText>
          </w:r>
        </w:del>
      </w:ins>
      <w:ins w:id="1062" w:author="user" w:date="2015-11-16T07:35:00Z">
        <w:del w:id="1063" w:author="Alfiady" w:date="2016-04-19T14:09:00Z">
          <w:r w:rsidRPr="00F72FED">
            <w:rPr>
              <w:b/>
              <w:szCs w:val="24"/>
              <w:rPrChange w:id="1064" w:author="herwin-azis" w:date="2016-12-15T11:01:00Z">
                <w:rPr>
                  <w:szCs w:val="24"/>
                </w:rPr>
              </w:rPrChange>
            </w:rPr>
            <w:delText xml:space="preserve">well </w:delText>
          </w:r>
        </w:del>
      </w:ins>
      <w:ins w:id="1065" w:author="user" w:date="2015-11-16T07:34:00Z">
        <w:del w:id="1066" w:author="Alfiady" w:date="2016-04-19T14:09:00Z">
          <w:r w:rsidRPr="00F72FED">
            <w:rPr>
              <w:b/>
              <w:szCs w:val="24"/>
              <w:rPrChange w:id="1067" w:author="herwin-azis" w:date="2016-12-15T11:01:00Z">
                <w:rPr>
                  <w:szCs w:val="24"/>
                </w:rPr>
              </w:rPrChange>
            </w:rPr>
            <w:delText xml:space="preserve">targeting </w:delText>
          </w:r>
        </w:del>
      </w:ins>
      <w:ins w:id="1068" w:author="user" w:date="2015-11-16T07:36:00Z">
        <w:del w:id="1069" w:author="Alfiady" w:date="2016-04-19T14:09:00Z">
          <w:r w:rsidRPr="00F72FED">
            <w:rPr>
              <w:b/>
              <w:szCs w:val="24"/>
              <w:rPrChange w:id="1070" w:author="herwin-azis" w:date="2016-12-15T11:01:00Z">
                <w:rPr>
                  <w:szCs w:val="24"/>
                </w:rPr>
              </w:rPrChange>
            </w:rPr>
            <w:delText xml:space="preserve">in the next exploration </w:delText>
          </w:r>
        </w:del>
      </w:ins>
      <w:ins w:id="1071" w:author="user" w:date="2015-11-16T07:34:00Z">
        <w:del w:id="1072" w:author="Alfiady" w:date="2016-04-19T14:09:00Z">
          <w:r w:rsidRPr="00F72FED">
            <w:rPr>
              <w:b/>
              <w:szCs w:val="24"/>
              <w:rPrChange w:id="1073" w:author="herwin-azis" w:date="2016-12-15T11:01:00Z">
                <w:rPr>
                  <w:szCs w:val="24"/>
                </w:rPr>
              </w:rPrChange>
            </w:rPr>
            <w:delText xml:space="preserve">phase </w:delText>
          </w:r>
        </w:del>
      </w:ins>
      <w:ins w:id="1074" w:author="user" w:date="2015-11-16T07:35:00Z">
        <w:del w:id="1075" w:author="Alfiady" w:date="2016-04-19T14:09:00Z">
          <w:r w:rsidRPr="00F72FED">
            <w:rPr>
              <w:b/>
              <w:szCs w:val="24"/>
              <w:rPrChange w:id="1076" w:author="herwin-azis" w:date="2016-12-15T11:01:00Z">
                <w:rPr>
                  <w:szCs w:val="24"/>
                </w:rPr>
              </w:rPrChange>
            </w:rPr>
            <w:delText xml:space="preserve">of </w:delText>
          </w:r>
        </w:del>
      </w:ins>
      <w:ins w:id="1077" w:author="user" w:date="2015-11-16T07:34:00Z">
        <w:del w:id="1078" w:author="Alfiady" w:date="2016-04-19T14:09:00Z">
          <w:r w:rsidRPr="00F72FED">
            <w:rPr>
              <w:b/>
              <w:szCs w:val="24"/>
              <w:rPrChange w:id="1079" w:author="herwin-azis" w:date="2016-12-15T11:01:00Z">
                <w:rPr>
                  <w:szCs w:val="24"/>
                </w:rPr>
              </w:rPrChange>
            </w:rPr>
            <w:delText>Rantau Dedap geothermal field</w:delText>
          </w:r>
        </w:del>
      </w:ins>
      <w:ins w:id="1080" w:author="user" w:date="2015-11-16T07:46:00Z">
        <w:del w:id="1081" w:author="Alfiady" w:date="2016-04-19T14:09:00Z">
          <w:r w:rsidRPr="00F72FED">
            <w:rPr>
              <w:b/>
              <w:szCs w:val="24"/>
              <w:rPrChange w:id="1082" w:author="herwin-azis" w:date="2016-12-15T11:01:00Z">
                <w:rPr>
                  <w:szCs w:val="24"/>
                </w:rPr>
              </w:rPrChange>
            </w:rPr>
            <w:delText>.</w:delText>
          </w:r>
        </w:del>
      </w:ins>
      <w:ins w:id="1083" w:author="user" w:date="2015-11-16T07:53:00Z">
        <w:del w:id="1084" w:author="Alfiady" w:date="2016-04-19T14:09:00Z">
          <w:r w:rsidRPr="00F72FED">
            <w:rPr>
              <w:b/>
              <w:szCs w:val="24"/>
              <w:rPrChange w:id="1085" w:author="herwin-azis" w:date="2016-12-15T11:01:00Z">
                <w:rPr>
                  <w:szCs w:val="24"/>
                </w:rPr>
              </w:rPrChange>
            </w:rPr>
            <w:delText xml:space="preserve"> </w:delText>
          </w:r>
        </w:del>
      </w:ins>
      <w:ins w:id="1086" w:author="Asus" w:date="2015-11-15T09:33:00Z">
        <w:del w:id="1087" w:author="Alfiady" w:date="2016-04-19T14:09:00Z">
          <w:r w:rsidRPr="00F72FED">
            <w:rPr>
              <w:b/>
              <w:szCs w:val="24"/>
              <w:rPrChange w:id="1088" w:author="herwin-azis" w:date="2016-12-15T11:01:00Z">
                <w:rPr>
                  <w:szCs w:val="24"/>
                </w:rPr>
              </w:rPrChange>
            </w:rPr>
            <w:delText>ted in so</w:delText>
          </w:r>
        </w:del>
      </w:ins>
    </w:p>
    <w:p w:rsidR="007B4E01" w:rsidRPr="00F72FED" w:rsidRDefault="007B4E01">
      <w:pPr>
        <w:pStyle w:val="ListParagraph"/>
        <w:ind w:hanging="720"/>
        <w:rPr>
          <w:ins w:id="1089" w:author="Asus" w:date="2015-11-15T09:02:00Z"/>
          <w:del w:id="1090" w:author="Alfiady" w:date="2016-04-19T15:44:00Z"/>
          <w:b/>
          <w:szCs w:val="24"/>
          <w:rPrChange w:id="1091" w:author="herwin-azis" w:date="2016-12-15T11:01:00Z">
            <w:rPr>
              <w:ins w:id="1092" w:author="Asus" w:date="2015-11-15T09:02:00Z"/>
              <w:del w:id="1093" w:author="Alfiady" w:date="2016-04-19T15:44:00Z"/>
              <w:szCs w:val="24"/>
            </w:rPr>
          </w:rPrChange>
        </w:rPr>
        <w:pPrChange w:id="1094" w:author="herwin-azis" w:date="2016-12-14T10:37:00Z">
          <w:pPr>
            <w:pStyle w:val="BodyTextIndent"/>
            <w:ind w:left="720"/>
            <w:jc w:val="both"/>
          </w:pPr>
        </w:pPrChange>
      </w:pPr>
    </w:p>
    <w:p w:rsidR="007B4E01" w:rsidRPr="00F72FED" w:rsidRDefault="007B4E01">
      <w:pPr>
        <w:pStyle w:val="ListParagraph"/>
        <w:ind w:hanging="720"/>
        <w:rPr>
          <w:ins w:id="1095" w:author="Asus" w:date="2015-11-15T09:02:00Z"/>
          <w:del w:id="1096" w:author="Alfiady" w:date="2016-04-19T14:09:00Z"/>
          <w:b/>
          <w:szCs w:val="24"/>
          <w:rPrChange w:id="1097" w:author="herwin-azis" w:date="2016-12-15T11:01:00Z">
            <w:rPr>
              <w:ins w:id="1098" w:author="Asus" w:date="2015-11-15T09:02:00Z"/>
              <w:del w:id="1099" w:author="Alfiady" w:date="2016-04-19T14:09:00Z"/>
              <w:bCs/>
            </w:rPr>
          </w:rPrChange>
        </w:rPr>
        <w:pPrChange w:id="1100" w:author="herwin-azis" w:date="2016-12-14T10:37:00Z">
          <w:pPr>
            <w:pStyle w:val="BodyTextIndent"/>
            <w:ind w:left="720"/>
            <w:jc w:val="both"/>
          </w:pPr>
        </w:pPrChange>
      </w:pPr>
      <w:ins w:id="1101" w:author="Asus" w:date="2015-11-15T09:02:00Z">
        <w:del w:id="1102" w:author="Alfiady" w:date="2016-04-19T14:09:00Z">
          <w:r w:rsidRPr="00F72FED">
            <w:rPr>
              <w:b/>
              <w:szCs w:val="24"/>
              <w:rPrChange w:id="1103" w:author="herwin-azis" w:date="2016-12-15T11:01:00Z">
                <w:rPr>
                  <w:szCs w:val="24"/>
                </w:rPr>
              </w:rPrChange>
            </w:rPr>
            <w:lastRenderedPageBreak/>
            <w:delText>OBJECTIVE</w:delText>
          </w:r>
        </w:del>
      </w:ins>
    </w:p>
    <w:p w:rsidR="007B4E01" w:rsidRPr="00F72FED" w:rsidRDefault="007B4E01">
      <w:pPr>
        <w:pStyle w:val="ListParagraph"/>
        <w:ind w:hanging="720"/>
        <w:rPr>
          <w:ins w:id="1104" w:author="Asus" w:date="2015-11-15T09:09:00Z"/>
          <w:del w:id="1105" w:author="Alfiady" w:date="2016-04-19T14:09:00Z"/>
          <w:b/>
          <w:szCs w:val="24"/>
          <w:rPrChange w:id="1106" w:author="herwin-azis" w:date="2016-12-15T11:01:00Z">
            <w:rPr>
              <w:ins w:id="1107" w:author="Asus" w:date="2015-11-15T09:09:00Z"/>
              <w:del w:id="1108" w:author="Alfiady" w:date="2016-04-19T14:09:00Z"/>
            </w:rPr>
          </w:rPrChange>
        </w:rPr>
        <w:pPrChange w:id="1109" w:author="herwin-azis" w:date="2016-12-14T10:37:00Z">
          <w:pPr>
            <w:pStyle w:val="BodyTextIndent"/>
            <w:ind w:left="720"/>
            <w:jc w:val="both"/>
          </w:pPr>
        </w:pPrChange>
      </w:pPr>
      <w:ins w:id="1110" w:author="user" w:date="2015-11-06T09:29:00Z">
        <w:del w:id="1111" w:author="Alfiady" w:date="2016-04-19T14:09:00Z">
          <w:r w:rsidRPr="00F72FED">
            <w:rPr>
              <w:b/>
              <w:szCs w:val="24"/>
              <w:rPrChange w:id="1112" w:author="herwin-azis" w:date="2016-12-15T11:01:00Z">
                <w:rPr/>
              </w:rPrChange>
            </w:rPr>
            <w:delText>The</w:delText>
          </w:r>
        </w:del>
      </w:ins>
      <w:ins w:id="1113" w:author="user" w:date="2015-11-16T07:31:00Z">
        <w:del w:id="1114" w:author="Alfiady" w:date="2016-04-19T14:09:00Z">
          <w:r w:rsidRPr="00F72FED">
            <w:rPr>
              <w:b/>
              <w:szCs w:val="24"/>
              <w:rPrChange w:id="1115" w:author="herwin-azis" w:date="2016-12-15T11:01:00Z">
                <w:rPr/>
              </w:rPrChange>
            </w:rPr>
            <w:delText xml:space="preserve"> </w:delText>
          </w:r>
        </w:del>
      </w:ins>
      <w:ins w:id="1116" w:author="user" w:date="2015-11-06T09:29:00Z">
        <w:del w:id="1117" w:author="Alfiady" w:date="2016-04-19T14:09:00Z">
          <w:r w:rsidRPr="00F72FED">
            <w:rPr>
              <w:b/>
              <w:szCs w:val="24"/>
              <w:rPrChange w:id="1118" w:author="herwin-azis" w:date="2016-12-15T11:01:00Z">
                <w:rPr/>
              </w:rPrChange>
            </w:rPr>
            <w:delText xml:space="preserve">aims </w:delText>
          </w:r>
        </w:del>
      </w:ins>
      <w:ins w:id="1119" w:author="user" w:date="2015-11-06T09:55:00Z">
        <w:del w:id="1120" w:author="Alfiady" w:date="2016-04-19T14:09:00Z">
          <w:r w:rsidRPr="00F72FED">
            <w:rPr>
              <w:b/>
              <w:szCs w:val="24"/>
              <w:rPrChange w:id="1121" w:author="herwin-azis" w:date="2016-12-15T11:01:00Z">
                <w:rPr/>
              </w:rPrChange>
            </w:rPr>
            <w:delText>objective</w:delText>
          </w:r>
        </w:del>
      </w:ins>
      <w:ins w:id="1122" w:author="user" w:date="2015-11-06T13:23:00Z">
        <w:del w:id="1123" w:author="Alfiady" w:date="2016-04-19T14:09:00Z">
          <w:r w:rsidRPr="00F72FED">
            <w:rPr>
              <w:b/>
              <w:szCs w:val="24"/>
              <w:rPrChange w:id="1124" w:author="herwin-azis" w:date="2016-12-15T11:01:00Z">
                <w:rPr/>
              </w:rPrChange>
            </w:rPr>
            <w:delText xml:space="preserve"> of this project</w:delText>
          </w:r>
        </w:del>
      </w:ins>
      <w:ins w:id="1125" w:author="user" w:date="2015-11-16T08:42:00Z">
        <w:del w:id="1126" w:author="Alfiady" w:date="2016-04-19T14:09:00Z">
          <w:r w:rsidRPr="00F72FED">
            <w:rPr>
              <w:b/>
              <w:szCs w:val="24"/>
              <w:rPrChange w:id="1127" w:author="herwin-azis" w:date="2016-12-15T11:01:00Z">
                <w:rPr/>
              </w:rPrChange>
            </w:rPr>
            <w:delText xml:space="preserve"> are </w:delText>
          </w:r>
        </w:del>
      </w:ins>
      <w:ins w:id="1128" w:author="user" w:date="2015-11-16T09:03:00Z">
        <w:del w:id="1129" w:author="Alfiady" w:date="2016-04-19T14:09:00Z">
          <w:r w:rsidRPr="00F72FED">
            <w:rPr>
              <w:b/>
              <w:szCs w:val="24"/>
              <w:rPrChange w:id="1130" w:author="herwin-azis" w:date="2016-12-15T11:01:00Z">
                <w:rPr/>
              </w:rPrChange>
            </w:rPr>
            <w:delText>obtain the following</w:delText>
          </w:r>
        </w:del>
      </w:ins>
      <w:ins w:id="1131" w:author="user" w:date="2015-11-16T09:06:00Z">
        <w:del w:id="1132" w:author="Alfiady" w:date="2016-04-19T14:09:00Z">
          <w:r w:rsidRPr="00F72FED">
            <w:rPr>
              <w:b/>
              <w:szCs w:val="24"/>
              <w:rPrChange w:id="1133" w:author="herwin-azis" w:date="2016-12-15T11:01:00Z">
                <w:rPr/>
              </w:rPrChange>
            </w:rPr>
            <w:delText xml:space="preserve"> point</w:delText>
          </w:r>
        </w:del>
      </w:ins>
      <w:ins w:id="1134" w:author="user" w:date="2015-11-16T09:29:00Z">
        <w:del w:id="1135" w:author="Alfiady" w:date="2016-04-19T14:09:00Z">
          <w:r w:rsidRPr="00F72FED">
            <w:rPr>
              <w:b/>
              <w:szCs w:val="24"/>
              <w:rPrChange w:id="1136" w:author="herwin-azis" w:date="2016-12-15T11:01:00Z">
                <w:rPr/>
              </w:rPrChange>
            </w:rPr>
            <w:delText>:</w:delText>
          </w:r>
        </w:del>
      </w:ins>
      <w:ins w:id="1137" w:author="Asus" w:date="2015-11-15T09:09:00Z">
        <w:del w:id="1138" w:author="Alfiady" w:date="2016-04-19T14:09:00Z">
          <w:r w:rsidRPr="00F72FED">
            <w:rPr>
              <w:b/>
              <w:szCs w:val="24"/>
              <w:rPrChange w:id="1139" w:author="herwin-azis" w:date="2016-12-15T11:01:00Z">
                <w:rPr/>
              </w:rPrChange>
            </w:rPr>
            <w:delText>are</w:delText>
          </w:r>
        </w:del>
      </w:ins>
    </w:p>
    <w:p w:rsidR="007B4E01" w:rsidRPr="00F72FED" w:rsidRDefault="007B4E01">
      <w:pPr>
        <w:pStyle w:val="ListParagraph"/>
        <w:ind w:hanging="720"/>
        <w:rPr>
          <w:ins w:id="1140" w:author="user" w:date="2015-11-16T07:52:00Z"/>
          <w:del w:id="1141" w:author="Alfiady" w:date="2016-04-19T14:09:00Z"/>
          <w:b/>
          <w:szCs w:val="24"/>
          <w:rPrChange w:id="1142" w:author="herwin-azis" w:date="2016-12-15T11:01:00Z">
            <w:rPr>
              <w:ins w:id="1143" w:author="user" w:date="2015-11-16T07:52:00Z"/>
              <w:del w:id="1144" w:author="Alfiady" w:date="2016-04-19T14:09:00Z"/>
            </w:rPr>
          </w:rPrChange>
        </w:rPr>
        <w:pPrChange w:id="1145" w:author="herwin-azis" w:date="2016-12-14T10:37:00Z">
          <w:pPr>
            <w:pStyle w:val="BodyTextIndent"/>
            <w:ind w:left="720"/>
            <w:jc w:val="both"/>
          </w:pPr>
        </w:pPrChange>
      </w:pPr>
      <w:ins w:id="1146" w:author="user" w:date="2015-11-16T09:03:00Z">
        <w:del w:id="1147" w:author="Alfiady" w:date="2016-04-19T14:09:00Z">
          <w:r w:rsidRPr="00F72FED">
            <w:rPr>
              <w:b/>
              <w:szCs w:val="24"/>
              <w:rPrChange w:id="1148" w:author="herwin-azis" w:date="2016-12-15T11:01:00Z">
                <w:rPr/>
              </w:rPrChange>
            </w:rPr>
            <w:delText>The valuable</w:delText>
          </w:r>
        </w:del>
      </w:ins>
      <w:ins w:id="1149" w:author="user" w:date="2015-11-16T07:32:00Z">
        <w:del w:id="1150" w:author="Alfiady" w:date="2016-04-19T14:09:00Z">
          <w:r w:rsidRPr="00F72FED">
            <w:rPr>
              <w:b/>
              <w:szCs w:val="24"/>
              <w:rPrChange w:id="1151" w:author="herwin-azis" w:date="2016-12-15T11:01:00Z">
                <w:rPr/>
              </w:rPrChange>
            </w:rPr>
            <w:delText xml:space="preserve"> information about geology</w:delText>
          </w:r>
        </w:del>
      </w:ins>
      <w:ins w:id="1152" w:author="user" w:date="2015-11-16T07:39:00Z">
        <w:del w:id="1153" w:author="Alfiady" w:date="2016-04-19T14:09:00Z">
          <w:r w:rsidRPr="00F72FED">
            <w:rPr>
              <w:b/>
              <w:szCs w:val="24"/>
              <w:rPrChange w:id="1154" w:author="herwin-azis" w:date="2016-12-15T11:01:00Z">
                <w:rPr/>
              </w:rPrChange>
            </w:rPr>
            <w:delText xml:space="preserve"> (include volcanostratigraphy and alteration)</w:delText>
          </w:r>
        </w:del>
      </w:ins>
      <w:ins w:id="1155" w:author="user" w:date="2015-11-16T07:53:00Z">
        <w:del w:id="1156" w:author="Alfiady" w:date="2016-04-19T14:09:00Z">
          <w:r w:rsidRPr="00F72FED">
            <w:rPr>
              <w:b/>
              <w:szCs w:val="24"/>
              <w:rPrChange w:id="1157" w:author="herwin-azis" w:date="2016-12-15T11:01:00Z">
                <w:rPr/>
              </w:rPrChange>
            </w:rPr>
            <w:delText xml:space="preserve"> </w:delText>
          </w:r>
        </w:del>
      </w:ins>
      <w:ins w:id="1158" w:author="user" w:date="2015-11-16T07:32:00Z">
        <w:del w:id="1159" w:author="Alfiady" w:date="2016-04-19T14:09:00Z">
          <w:r w:rsidRPr="00F72FED">
            <w:rPr>
              <w:b/>
              <w:szCs w:val="24"/>
              <w:rPrChange w:id="1160" w:author="herwin-azis" w:date="2016-12-15T11:01:00Z">
                <w:rPr/>
              </w:rPrChange>
            </w:rPr>
            <w:delText xml:space="preserve">and </w:delText>
          </w:r>
        </w:del>
      </w:ins>
      <w:ins w:id="1161" w:author="user" w:date="2015-11-16T07:33:00Z">
        <w:del w:id="1162" w:author="Alfiady" w:date="2016-04-19T14:09:00Z">
          <w:r w:rsidRPr="00F72FED">
            <w:rPr>
              <w:b/>
              <w:szCs w:val="24"/>
              <w:rPrChange w:id="1163" w:author="herwin-azis" w:date="2016-12-15T11:01:00Z">
                <w:rPr/>
              </w:rPrChange>
            </w:rPr>
            <w:delText xml:space="preserve">fault permeable </w:delText>
          </w:r>
        </w:del>
      </w:ins>
      <w:ins w:id="1164" w:author="user" w:date="2015-11-16T07:32:00Z">
        <w:del w:id="1165" w:author="Alfiady" w:date="2016-04-19T14:09:00Z">
          <w:r w:rsidRPr="00F72FED">
            <w:rPr>
              <w:b/>
              <w:szCs w:val="24"/>
              <w:rPrChange w:id="1166" w:author="herwin-azis" w:date="2016-12-15T11:01:00Z">
                <w:rPr/>
              </w:rPrChange>
            </w:rPr>
            <w:delText>structure</w:delText>
          </w:r>
        </w:del>
      </w:ins>
      <w:ins w:id="1167" w:author="user" w:date="2015-11-16T07:51:00Z">
        <w:del w:id="1168" w:author="Alfiady" w:date="2016-04-19T14:09:00Z">
          <w:r w:rsidRPr="00F72FED">
            <w:rPr>
              <w:b/>
              <w:szCs w:val="24"/>
              <w:rPrChange w:id="1169" w:author="herwin-azis" w:date="2016-12-15T11:01:00Z">
                <w:rPr/>
              </w:rPrChange>
            </w:rPr>
            <w:delText>s</w:delText>
          </w:r>
        </w:del>
      </w:ins>
      <w:ins w:id="1170" w:author="user" w:date="2015-11-16T07:32:00Z">
        <w:del w:id="1171" w:author="Alfiady" w:date="2016-04-19T14:09:00Z">
          <w:r w:rsidRPr="00F72FED">
            <w:rPr>
              <w:b/>
              <w:szCs w:val="24"/>
              <w:rPrChange w:id="1172" w:author="herwin-azis" w:date="2016-12-15T11:01:00Z">
                <w:rPr/>
              </w:rPrChange>
            </w:rPr>
            <w:delText xml:space="preserve"> </w:delText>
          </w:r>
        </w:del>
      </w:ins>
      <w:ins w:id="1173" w:author="user" w:date="2015-11-16T07:37:00Z">
        <w:del w:id="1174" w:author="Alfiady" w:date="2016-04-19T14:09:00Z">
          <w:r w:rsidRPr="00F72FED">
            <w:rPr>
              <w:b/>
              <w:szCs w:val="24"/>
              <w:rPrChange w:id="1175" w:author="herwin-azis" w:date="2016-12-15T11:01:00Z">
                <w:rPr/>
              </w:rPrChange>
            </w:rPr>
            <w:delText xml:space="preserve">in the south western part </w:delText>
          </w:r>
        </w:del>
      </w:ins>
      <w:ins w:id="1176" w:author="user" w:date="2015-11-16T07:32:00Z">
        <w:del w:id="1177" w:author="Alfiady" w:date="2016-04-19T14:09:00Z">
          <w:r w:rsidRPr="00F72FED">
            <w:rPr>
              <w:b/>
              <w:szCs w:val="24"/>
              <w:rPrChange w:id="1178" w:author="herwin-azis" w:date="2016-12-15T11:01:00Z">
                <w:rPr/>
              </w:rPrChange>
            </w:rPr>
            <w:delText>and</w:delText>
          </w:r>
        </w:del>
      </w:ins>
      <w:ins w:id="1179" w:author="user" w:date="2015-11-16T07:47:00Z">
        <w:del w:id="1180" w:author="Alfiady" w:date="2016-04-19T14:09:00Z">
          <w:r w:rsidRPr="00F72FED">
            <w:rPr>
              <w:b/>
              <w:szCs w:val="24"/>
              <w:rPrChange w:id="1181" w:author="herwin-azis" w:date="2016-12-15T11:01:00Z">
                <w:rPr/>
              </w:rPrChange>
            </w:rPr>
            <w:delText xml:space="preserve"> project access road.</w:delText>
          </w:r>
        </w:del>
      </w:ins>
    </w:p>
    <w:p w:rsidR="007B4E01" w:rsidRPr="00F72FED" w:rsidRDefault="007B4E01">
      <w:pPr>
        <w:pStyle w:val="ListParagraph"/>
        <w:ind w:hanging="720"/>
        <w:rPr>
          <w:ins w:id="1182" w:author="user" w:date="2015-11-16T07:59:00Z"/>
          <w:del w:id="1183" w:author="Alfiady" w:date="2016-04-19T14:09:00Z"/>
          <w:b/>
          <w:szCs w:val="24"/>
          <w:rPrChange w:id="1184" w:author="herwin-azis" w:date="2016-12-15T11:01:00Z">
            <w:rPr>
              <w:ins w:id="1185" w:author="user" w:date="2015-11-16T07:59:00Z"/>
              <w:del w:id="1186" w:author="Alfiady" w:date="2016-04-19T14:09:00Z"/>
            </w:rPr>
          </w:rPrChange>
        </w:rPr>
        <w:pPrChange w:id="1187" w:author="herwin-azis" w:date="2016-12-14T10:37:00Z">
          <w:pPr>
            <w:pStyle w:val="BodyTextIndent"/>
            <w:ind w:left="720"/>
            <w:jc w:val="both"/>
          </w:pPr>
        </w:pPrChange>
      </w:pPr>
      <w:ins w:id="1188" w:author="user" w:date="2015-11-16T07:56:00Z">
        <w:del w:id="1189" w:author="Alfiady" w:date="2016-04-19T14:09:00Z">
          <w:r w:rsidRPr="00F72FED">
            <w:rPr>
              <w:b/>
              <w:szCs w:val="24"/>
              <w:rPrChange w:id="1190" w:author="herwin-azis" w:date="2016-12-15T11:01:00Z">
                <w:rPr/>
              </w:rPrChange>
            </w:rPr>
            <w:delText>Fault p</w:delText>
          </w:r>
        </w:del>
      </w:ins>
      <w:ins w:id="1191" w:author="user" w:date="2015-11-16T07:48:00Z">
        <w:del w:id="1192" w:author="Alfiady" w:date="2016-04-19T14:09:00Z">
          <w:r w:rsidRPr="00F72FED">
            <w:rPr>
              <w:b/>
              <w:szCs w:val="24"/>
              <w:rPrChange w:id="1193" w:author="herwin-azis" w:date="2016-12-15T11:01:00Z">
                <w:rPr/>
              </w:rPrChange>
            </w:rPr>
            <w:delText>ermeab</w:delText>
          </w:r>
        </w:del>
      </w:ins>
      <w:ins w:id="1194" w:author="user" w:date="2015-11-16T07:54:00Z">
        <w:del w:id="1195" w:author="Alfiady" w:date="2016-04-19T14:09:00Z">
          <w:r w:rsidRPr="00F72FED">
            <w:rPr>
              <w:b/>
              <w:szCs w:val="24"/>
              <w:rPrChange w:id="1196" w:author="herwin-azis" w:date="2016-12-15T11:01:00Z">
                <w:rPr/>
              </w:rPrChange>
            </w:rPr>
            <w:delText>ility assessment</w:delText>
          </w:r>
        </w:del>
      </w:ins>
      <w:ins w:id="1197" w:author="user" w:date="2015-11-16T07:58:00Z">
        <w:del w:id="1198" w:author="Alfiady" w:date="2016-04-19T14:09:00Z">
          <w:r w:rsidRPr="00F72FED">
            <w:rPr>
              <w:b/>
              <w:szCs w:val="24"/>
              <w:rPrChange w:id="1199" w:author="herwin-azis" w:date="2016-12-15T11:01:00Z">
                <w:rPr/>
              </w:rPrChange>
            </w:rPr>
            <w:delText xml:space="preserve"> </w:delText>
          </w:r>
        </w:del>
      </w:ins>
      <w:ins w:id="1200" w:author="user" w:date="2015-11-16T09:15:00Z">
        <w:del w:id="1201" w:author="Alfiady" w:date="2016-04-19T14:09:00Z">
          <w:r w:rsidRPr="00F72FED">
            <w:rPr>
              <w:b/>
              <w:szCs w:val="24"/>
              <w:rPrChange w:id="1202" w:author="herwin-azis" w:date="2016-12-15T11:01:00Z">
                <w:rPr/>
              </w:rPrChange>
            </w:rPr>
            <w:delText xml:space="preserve">(possibility of fault permeable) </w:delText>
          </w:r>
        </w:del>
      </w:ins>
      <w:ins w:id="1203" w:author="user" w:date="2015-11-16T07:58:00Z">
        <w:del w:id="1204" w:author="Alfiady" w:date="2016-04-19T14:09:00Z">
          <w:r w:rsidRPr="00F72FED">
            <w:rPr>
              <w:b/>
              <w:szCs w:val="24"/>
              <w:rPrChange w:id="1205" w:author="herwin-azis" w:date="2016-12-15T11:01:00Z">
                <w:rPr/>
              </w:rPrChange>
            </w:rPr>
            <w:delText>and recommendation for well targeting strategy</w:delText>
          </w:r>
        </w:del>
      </w:ins>
      <w:ins w:id="1206" w:author="user" w:date="2015-11-16T09:14:00Z">
        <w:del w:id="1207" w:author="Alfiady" w:date="2016-04-19T14:09:00Z">
          <w:r w:rsidRPr="00F72FED">
            <w:rPr>
              <w:b/>
              <w:szCs w:val="24"/>
              <w:rPrChange w:id="1208" w:author="herwin-azis" w:date="2016-12-15T11:01:00Z">
                <w:rPr/>
              </w:rPrChange>
            </w:rPr>
            <w:delText>.</w:delText>
          </w:r>
        </w:del>
      </w:ins>
    </w:p>
    <w:p w:rsidR="007B4E01" w:rsidRPr="00F72FED" w:rsidRDefault="007B4E01">
      <w:pPr>
        <w:pStyle w:val="ListParagraph"/>
        <w:ind w:hanging="720"/>
        <w:rPr>
          <w:del w:id="1209" w:author="Alfiady" w:date="2016-04-19T14:09:00Z"/>
          <w:b/>
          <w:szCs w:val="24"/>
          <w:rPrChange w:id="1210" w:author="herwin-azis" w:date="2016-12-15T11:01:00Z">
            <w:rPr>
              <w:del w:id="1211" w:author="Alfiady" w:date="2016-04-19T14:09:00Z"/>
            </w:rPr>
          </w:rPrChange>
        </w:rPr>
        <w:pPrChange w:id="1212" w:author="herwin-azis" w:date="2016-12-14T10:37:00Z">
          <w:pPr>
            <w:pStyle w:val="BodyTextIndent"/>
            <w:ind w:left="720"/>
            <w:jc w:val="both"/>
          </w:pPr>
        </w:pPrChange>
      </w:pPr>
      <w:ins w:id="1213" w:author="user" w:date="2015-11-06T09:27:00Z">
        <w:del w:id="1214" w:author="Alfiady" w:date="2016-04-19T14:09:00Z">
          <w:r w:rsidRPr="00F72FED">
            <w:rPr>
              <w:b/>
              <w:szCs w:val="24"/>
              <w:rPrChange w:id="1215" w:author="herwin-azis" w:date="2016-12-15T11:01:00Z">
                <w:rPr/>
              </w:rPrChange>
            </w:rPr>
            <w:delText xml:space="preserve"> </w:delText>
          </w:r>
        </w:del>
      </w:ins>
      <w:ins w:id="1216" w:author="user" w:date="2015-11-16T09:27:00Z">
        <w:del w:id="1217" w:author="Alfiady" w:date="2016-04-19T14:09:00Z">
          <w:r w:rsidRPr="00F72FED">
            <w:rPr>
              <w:b/>
              <w:szCs w:val="24"/>
              <w:rPrChange w:id="1218" w:author="herwin-azis" w:date="2016-12-15T11:01:00Z">
                <w:rPr/>
              </w:rPrChange>
            </w:rPr>
            <w:delText>A</w:delText>
          </w:r>
        </w:del>
      </w:ins>
      <w:ins w:id="1219" w:author="user" w:date="2015-11-16T09:06:00Z">
        <w:del w:id="1220" w:author="Alfiady" w:date="2016-04-19T14:09:00Z">
          <w:r w:rsidRPr="00F72FED">
            <w:rPr>
              <w:b/>
              <w:szCs w:val="24"/>
              <w:rPrChange w:id="1221" w:author="herwin-azis" w:date="2016-12-15T11:01:00Z">
                <w:rPr/>
              </w:rPrChange>
            </w:rPr>
            <w:delText xml:space="preserve">ssessment of </w:delText>
          </w:r>
        </w:del>
      </w:ins>
      <w:ins w:id="1222" w:author="user" w:date="2015-11-06T09:29:00Z">
        <w:del w:id="1223" w:author="Alfiady" w:date="2016-04-19T14:09:00Z">
          <w:r w:rsidRPr="00F72FED">
            <w:rPr>
              <w:b/>
              <w:szCs w:val="24"/>
              <w:rPrChange w:id="1224" w:author="herwin-azis" w:date="2016-12-15T11:01:00Z">
                <w:rPr/>
              </w:rPrChange>
            </w:rPr>
            <w:delText>geology</w:delText>
          </w:r>
        </w:del>
      </w:ins>
      <w:ins w:id="1225" w:author="user" w:date="2015-11-16T09:21:00Z">
        <w:del w:id="1226" w:author="Alfiady" w:date="2016-04-19T14:09:00Z">
          <w:r w:rsidRPr="00F72FED">
            <w:rPr>
              <w:b/>
              <w:szCs w:val="24"/>
              <w:rPrChange w:id="1227" w:author="herwin-azis" w:date="2016-12-15T11:01:00Z">
                <w:rPr/>
              </w:rPrChange>
            </w:rPr>
            <w:delText xml:space="preserve"> (include </w:delText>
          </w:r>
        </w:del>
      </w:ins>
      <w:ins w:id="1228" w:author="user" w:date="2015-11-06T10:07:00Z">
        <w:del w:id="1229" w:author="Alfiady" w:date="2016-04-19T14:09:00Z">
          <w:r w:rsidRPr="00F72FED">
            <w:rPr>
              <w:b/>
              <w:szCs w:val="24"/>
              <w:rPrChange w:id="1230" w:author="herwin-azis" w:date="2016-12-15T11:01:00Z">
                <w:rPr/>
              </w:rPrChange>
            </w:rPr>
            <w:delText>volcanostratigraphy</w:delText>
          </w:r>
        </w:del>
      </w:ins>
      <w:ins w:id="1231" w:author="user" w:date="2015-11-16T09:22:00Z">
        <w:del w:id="1232" w:author="Alfiady" w:date="2016-04-19T14:09:00Z">
          <w:r w:rsidRPr="00F72FED">
            <w:rPr>
              <w:b/>
              <w:szCs w:val="24"/>
              <w:rPrChange w:id="1233" w:author="herwin-azis" w:date="2016-12-15T11:01:00Z">
                <w:rPr/>
              </w:rPrChange>
            </w:rPr>
            <w:delText xml:space="preserve">) and </w:delText>
          </w:r>
        </w:del>
      </w:ins>
      <w:ins w:id="1234" w:author="user" w:date="2015-11-06T10:06:00Z">
        <w:del w:id="1235" w:author="Alfiady" w:date="2016-04-19T14:09:00Z">
          <w:r w:rsidRPr="00F72FED">
            <w:rPr>
              <w:b/>
              <w:szCs w:val="24"/>
              <w:rPrChange w:id="1236" w:author="herwin-azis" w:date="2016-12-15T11:01:00Z">
                <w:rPr/>
              </w:rPrChange>
            </w:rPr>
            <w:delText>structures</w:delText>
          </w:r>
        </w:del>
      </w:ins>
      <w:ins w:id="1237" w:author="user" w:date="2015-11-16T09:22:00Z">
        <w:del w:id="1238" w:author="Alfiady" w:date="2016-04-19T14:09:00Z">
          <w:r w:rsidRPr="00F72FED">
            <w:rPr>
              <w:b/>
              <w:szCs w:val="24"/>
              <w:rPrChange w:id="1239" w:author="herwin-azis" w:date="2016-12-15T11:01:00Z">
                <w:rPr/>
              </w:rPrChange>
            </w:rPr>
            <w:delText xml:space="preserve"> (support by </w:delText>
          </w:r>
        </w:del>
      </w:ins>
      <w:ins w:id="1240" w:author="user" w:date="2015-11-06T10:07:00Z">
        <w:del w:id="1241" w:author="Alfiady" w:date="2016-04-19T14:09:00Z">
          <w:r w:rsidRPr="00F72FED">
            <w:rPr>
              <w:b/>
              <w:szCs w:val="24"/>
              <w:rPrChange w:id="1242" w:author="herwin-azis" w:date="2016-12-15T11:01:00Z">
                <w:rPr>
                  <w:szCs w:val="24"/>
                </w:rPr>
              </w:rPrChange>
            </w:rPr>
            <w:delText>hydrothermal alteration</w:delText>
          </w:r>
        </w:del>
      </w:ins>
      <w:ins w:id="1243" w:author="user" w:date="2015-11-16T09:23:00Z">
        <w:del w:id="1244" w:author="Alfiady" w:date="2016-04-19T14:09:00Z">
          <w:r w:rsidRPr="00F72FED">
            <w:rPr>
              <w:b/>
              <w:szCs w:val="24"/>
              <w:rPrChange w:id="1245" w:author="herwin-azis" w:date="2016-12-15T11:01:00Z">
                <w:rPr>
                  <w:szCs w:val="24"/>
                </w:rPr>
              </w:rPrChange>
            </w:rPr>
            <w:delText xml:space="preserve"> and thermal</w:delText>
          </w:r>
        </w:del>
      </w:ins>
      <w:ins w:id="1246" w:author="user" w:date="2015-11-16T12:21:00Z">
        <w:del w:id="1247" w:author="Alfiady" w:date="2016-04-19T14:09:00Z">
          <w:r w:rsidRPr="00F72FED">
            <w:rPr>
              <w:b/>
              <w:szCs w:val="24"/>
              <w:rPrChange w:id="1248" w:author="herwin-azis" w:date="2016-12-15T11:01:00Z">
                <w:rPr/>
              </w:rPrChange>
            </w:rPr>
            <w:delText xml:space="preserve"> </w:delText>
          </w:r>
        </w:del>
      </w:ins>
      <w:ins w:id="1249" w:author="user" w:date="2015-11-16T09:23:00Z">
        <w:del w:id="1250" w:author="Alfiady" w:date="2016-04-19T14:09:00Z">
          <w:r w:rsidRPr="00F72FED">
            <w:rPr>
              <w:b/>
              <w:szCs w:val="24"/>
              <w:rPrChange w:id="1251" w:author="herwin-azis" w:date="2016-12-15T11:01:00Z">
                <w:rPr>
                  <w:szCs w:val="24"/>
                </w:rPr>
              </w:rPrChange>
            </w:rPr>
            <w:delText>manifestation data to generate</w:delText>
          </w:r>
        </w:del>
      </w:ins>
      <w:ins w:id="1252" w:author="user" w:date="2015-11-16T09:28:00Z">
        <w:del w:id="1253" w:author="Alfiady" w:date="2016-04-19T14:09:00Z">
          <w:r w:rsidRPr="00F72FED">
            <w:rPr>
              <w:b/>
              <w:szCs w:val="24"/>
              <w:rPrChange w:id="1254" w:author="herwin-azis" w:date="2016-12-15T11:01:00Z">
                <w:rPr/>
              </w:rPrChange>
            </w:rPr>
            <w:delText xml:space="preserve"> </w:delText>
          </w:r>
        </w:del>
      </w:ins>
      <w:ins w:id="1255" w:author="user" w:date="2015-11-16T09:24:00Z">
        <w:del w:id="1256" w:author="Alfiady" w:date="2016-04-19T14:09:00Z">
          <w:r w:rsidRPr="00F72FED">
            <w:rPr>
              <w:b/>
              <w:szCs w:val="24"/>
              <w:rPrChange w:id="1257" w:author="herwin-azis" w:date="2016-12-15T11:01:00Z">
                <w:rPr>
                  <w:szCs w:val="24"/>
                </w:rPr>
              </w:rPrChange>
            </w:rPr>
            <w:delText>structural evolution study)</w:delText>
          </w:r>
        </w:del>
      </w:ins>
      <w:ins w:id="1258" w:author="user" w:date="2015-11-09T10:05:00Z">
        <w:del w:id="1259" w:author="Alfiady" w:date="2016-04-19T14:09:00Z">
          <w:r w:rsidRPr="00F72FED">
            <w:rPr>
              <w:b/>
              <w:szCs w:val="24"/>
              <w:rPrChange w:id="1260" w:author="herwin-azis" w:date="2016-12-15T11:01:00Z">
                <w:rPr>
                  <w:szCs w:val="24"/>
                </w:rPr>
              </w:rPrChange>
            </w:rPr>
            <w:delText xml:space="preserve"> </w:delText>
          </w:r>
        </w:del>
      </w:ins>
      <w:ins w:id="1261" w:author="user" w:date="2015-11-06T10:07:00Z">
        <w:del w:id="1262" w:author="Alfiady" w:date="2016-04-19T14:09:00Z">
          <w:r w:rsidRPr="00F72FED">
            <w:rPr>
              <w:b/>
              <w:szCs w:val="24"/>
              <w:rPrChange w:id="1263" w:author="herwin-azis" w:date="2016-12-15T11:01:00Z">
                <w:rPr>
                  <w:szCs w:val="24"/>
                </w:rPr>
              </w:rPrChange>
            </w:rPr>
            <w:delText>correspond</w:delText>
          </w:r>
        </w:del>
      </w:ins>
      <w:ins w:id="1264" w:author="user" w:date="2015-11-06T10:08:00Z">
        <w:del w:id="1265" w:author="Alfiady" w:date="2016-04-19T14:09:00Z">
          <w:r w:rsidRPr="00F72FED">
            <w:rPr>
              <w:b/>
              <w:szCs w:val="24"/>
              <w:rPrChange w:id="1266" w:author="herwin-azis" w:date="2016-12-15T11:01:00Z">
                <w:rPr>
                  <w:szCs w:val="24"/>
                </w:rPr>
              </w:rPrChange>
            </w:rPr>
            <w:delText>s</w:delText>
          </w:r>
        </w:del>
      </w:ins>
      <w:ins w:id="1267" w:author="user" w:date="2015-11-06T10:07:00Z">
        <w:del w:id="1268" w:author="Alfiady" w:date="2016-04-19T14:09:00Z">
          <w:r w:rsidRPr="00F72FED">
            <w:rPr>
              <w:b/>
              <w:szCs w:val="24"/>
              <w:rPrChange w:id="1269" w:author="herwin-azis" w:date="2016-12-15T11:01:00Z">
                <w:rPr>
                  <w:szCs w:val="24"/>
                </w:rPr>
              </w:rPrChange>
            </w:rPr>
            <w:delText xml:space="preserve"> to </w:delText>
          </w:r>
        </w:del>
      </w:ins>
      <w:ins w:id="1270" w:author="user" w:date="2015-11-16T12:24:00Z">
        <w:del w:id="1271" w:author="Alfiady" w:date="2016-04-19T14:09:00Z">
          <w:r w:rsidRPr="00F72FED">
            <w:rPr>
              <w:b/>
              <w:szCs w:val="24"/>
              <w:rPrChange w:id="1272" w:author="herwin-azis" w:date="2016-12-15T11:01:00Z">
                <w:rPr/>
              </w:rPrChange>
            </w:rPr>
            <w:delText>hypothetic geothermal hydrologic flow model</w:delText>
          </w:r>
        </w:del>
      </w:ins>
      <w:ins w:id="1273" w:author="user" w:date="2015-11-17T08:33:00Z">
        <w:del w:id="1274" w:author="Alfiady" w:date="2016-04-19T14:09:00Z">
          <w:r w:rsidRPr="00F72FED">
            <w:rPr>
              <w:b/>
              <w:szCs w:val="24"/>
              <w:rPrChange w:id="1275" w:author="herwin-azis" w:date="2016-12-15T11:01:00Z">
                <w:rPr/>
              </w:rPrChange>
            </w:rPr>
            <w:delText>.</w:delText>
          </w:r>
        </w:del>
      </w:ins>
    </w:p>
    <w:p w:rsidR="007B4E01" w:rsidRPr="00F72FED" w:rsidRDefault="007B4E01">
      <w:pPr>
        <w:pStyle w:val="ListParagraph"/>
        <w:ind w:hanging="720"/>
        <w:rPr>
          <w:ins w:id="1276" w:author="user" w:date="2015-11-16T12:24:00Z"/>
          <w:del w:id="1277" w:author="Alfiady" w:date="2016-04-19T14:09:00Z"/>
          <w:b/>
          <w:szCs w:val="24"/>
          <w:rPrChange w:id="1278" w:author="herwin-azis" w:date="2016-12-15T11:01:00Z">
            <w:rPr>
              <w:ins w:id="1279" w:author="user" w:date="2015-11-16T12:24:00Z"/>
              <w:del w:id="1280" w:author="Alfiady" w:date="2016-04-19T14:09:00Z"/>
              <w:szCs w:val="24"/>
            </w:rPr>
          </w:rPrChange>
        </w:rPr>
        <w:pPrChange w:id="1281" w:author="herwin-azis" w:date="2016-12-14T10:37:00Z">
          <w:pPr>
            <w:pStyle w:val="BodyTextIndent"/>
            <w:ind w:left="720"/>
            <w:jc w:val="both"/>
          </w:pPr>
        </w:pPrChange>
      </w:pPr>
    </w:p>
    <w:p w:rsidR="007B4E01" w:rsidRPr="00F72FED" w:rsidRDefault="007B4E01">
      <w:pPr>
        <w:pStyle w:val="ListParagraph"/>
        <w:ind w:hanging="720"/>
        <w:rPr>
          <w:ins w:id="1282" w:author="Asus" w:date="2015-11-15T09:02:00Z"/>
          <w:del w:id="1283" w:author="Alfiady" w:date="2016-09-23T10:29:00Z"/>
          <w:b/>
          <w:szCs w:val="24"/>
          <w:rPrChange w:id="1284" w:author="herwin-azis" w:date="2016-12-15T11:01:00Z">
            <w:rPr>
              <w:ins w:id="1285" w:author="Asus" w:date="2015-11-15T09:02:00Z"/>
              <w:del w:id="1286" w:author="Alfiady" w:date="2016-09-23T10:29:00Z"/>
              <w:szCs w:val="24"/>
            </w:rPr>
          </w:rPrChange>
        </w:rPr>
        <w:pPrChange w:id="1287" w:author="herwin-azis" w:date="2016-12-14T10:37:00Z">
          <w:pPr>
            <w:pStyle w:val="BodyTextIndent"/>
            <w:ind w:left="720"/>
            <w:jc w:val="both"/>
          </w:pPr>
        </w:pPrChange>
      </w:pPr>
    </w:p>
    <w:p w:rsidR="007B4E01" w:rsidRPr="00F72FED" w:rsidRDefault="007B4E01">
      <w:pPr>
        <w:pStyle w:val="ListParagraph"/>
        <w:ind w:hanging="720"/>
        <w:rPr>
          <w:ins w:id="1288" w:author="Asus" w:date="2015-11-15T09:02:00Z"/>
          <w:del w:id="1289" w:author="Alfiady" w:date="2016-04-19T15:40:00Z"/>
          <w:b/>
          <w:szCs w:val="24"/>
          <w:rPrChange w:id="1290" w:author="herwin-azis" w:date="2016-12-15T11:01:00Z">
            <w:rPr>
              <w:ins w:id="1291" w:author="Asus" w:date="2015-11-15T09:02:00Z"/>
              <w:del w:id="1292" w:author="Alfiady" w:date="2016-04-19T15:40:00Z"/>
              <w:szCs w:val="24"/>
            </w:rPr>
          </w:rPrChange>
        </w:rPr>
        <w:pPrChange w:id="1293" w:author="herwin-azis" w:date="2016-12-14T10:37:00Z">
          <w:pPr>
            <w:pStyle w:val="BodyTextIndent"/>
            <w:ind w:left="720"/>
            <w:jc w:val="both"/>
          </w:pPr>
        </w:pPrChange>
      </w:pPr>
    </w:p>
    <w:p w:rsidR="007B4E01" w:rsidRPr="00F72FED" w:rsidRDefault="007B4E01">
      <w:pPr>
        <w:pStyle w:val="ListParagraph"/>
        <w:ind w:hanging="720"/>
        <w:rPr>
          <w:del w:id="1294" w:author="Alfiady" w:date="2016-04-19T14:23:00Z"/>
          <w:b/>
          <w:szCs w:val="24"/>
          <w:rPrChange w:id="1295" w:author="herwin-azis" w:date="2016-12-15T11:01:00Z">
            <w:rPr>
              <w:del w:id="1296" w:author="Alfiady" w:date="2016-04-19T14:23:00Z"/>
              <w:szCs w:val="24"/>
            </w:rPr>
          </w:rPrChange>
        </w:rPr>
        <w:pPrChange w:id="1297" w:author="herwin-azis" w:date="2016-12-14T10:37:00Z">
          <w:pPr>
            <w:pStyle w:val="BodyTextIndent"/>
            <w:numPr>
              <w:numId w:val="1"/>
            </w:numPr>
            <w:tabs>
              <w:tab w:val="num" w:pos="360"/>
            </w:tabs>
            <w:spacing w:line="276" w:lineRule="auto"/>
            <w:ind w:hanging="360"/>
            <w:jc w:val="both"/>
          </w:pPr>
        </w:pPrChange>
      </w:pPr>
      <w:ins w:id="1298" w:author="Asus" w:date="2015-11-15T09:03:00Z">
        <w:del w:id="1299" w:author="Alfiady" w:date="2016-04-19T14:23:00Z">
          <w:r w:rsidRPr="00F72FED">
            <w:rPr>
              <w:b/>
              <w:szCs w:val="24"/>
              <w:rPrChange w:id="1300" w:author="herwin-azis" w:date="2016-12-15T11:01:00Z">
                <w:rPr>
                  <w:bCs/>
                </w:rPr>
              </w:rPrChange>
            </w:rPr>
            <w:delText>OUTCOME</w:delText>
          </w:r>
        </w:del>
      </w:ins>
    </w:p>
    <w:p w:rsidR="007B4E01" w:rsidRPr="00F72FED" w:rsidRDefault="007B4E01">
      <w:pPr>
        <w:pStyle w:val="ListParagraph"/>
        <w:ind w:hanging="720"/>
        <w:rPr>
          <w:ins w:id="1301" w:author="user" w:date="2015-11-16T07:43:00Z"/>
          <w:del w:id="1302" w:author="Alfiady" w:date="2016-04-19T14:23:00Z"/>
          <w:b/>
          <w:szCs w:val="24"/>
          <w:rPrChange w:id="1303" w:author="herwin-azis" w:date="2016-12-15T11:01:00Z">
            <w:rPr>
              <w:ins w:id="1304" w:author="user" w:date="2015-11-16T07:43:00Z"/>
              <w:del w:id="1305" w:author="Alfiady" w:date="2016-04-19T14:23:00Z"/>
              <w:bCs/>
            </w:rPr>
          </w:rPrChange>
        </w:rPr>
        <w:pPrChange w:id="1306" w:author="herwin-azis" w:date="2016-12-14T10:37:00Z">
          <w:pPr>
            <w:pStyle w:val="BodyTextIndent"/>
            <w:numPr>
              <w:numId w:val="1"/>
            </w:numPr>
            <w:tabs>
              <w:tab w:val="num" w:pos="360"/>
              <w:tab w:val="num" w:pos="709"/>
            </w:tabs>
            <w:spacing w:line="276" w:lineRule="auto"/>
            <w:ind w:hanging="360"/>
            <w:jc w:val="both"/>
          </w:pPr>
        </w:pPrChange>
      </w:pPr>
    </w:p>
    <w:p w:rsidR="007B4E01" w:rsidRPr="00F72FED" w:rsidRDefault="007B4E01">
      <w:pPr>
        <w:pStyle w:val="ListParagraph"/>
        <w:ind w:hanging="720"/>
        <w:rPr>
          <w:ins w:id="1307" w:author="user" w:date="2015-11-16T07:59:00Z"/>
          <w:del w:id="1308" w:author="Alfiady" w:date="2016-04-19T14:23:00Z"/>
          <w:b/>
          <w:szCs w:val="24"/>
          <w:rPrChange w:id="1309" w:author="herwin-azis" w:date="2016-12-15T11:01:00Z">
            <w:rPr>
              <w:ins w:id="1310" w:author="user" w:date="2015-11-16T07:59:00Z"/>
              <w:del w:id="1311" w:author="Alfiady" w:date="2016-04-19T14:23:00Z"/>
              <w:sz w:val="22"/>
              <w:szCs w:val="22"/>
            </w:rPr>
          </w:rPrChange>
        </w:rPr>
        <w:pPrChange w:id="1312" w:author="herwin-azis" w:date="2016-12-14T10:37:00Z">
          <w:pPr>
            <w:pStyle w:val="Default"/>
            <w:numPr>
              <w:numId w:val="1"/>
            </w:numPr>
            <w:tabs>
              <w:tab w:val="num" w:pos="360"/>
            </w:tabs>
            <w:ind w:left="360" w:hanging="360"/>
          </w:pPr>
        </w:pPrChange>
      </w:pPr>
      <w:ins w:id="1313" w:author="user" w:date="2015-11-16T07:59:00Z">
        <w:del w:id="1314" w:author="Alfiady" w:date="2016-04-19T14:23:00Z">
          <w:r w:rsidRPr="00F72FED">
            <w:rPr>
              <w:b/>
              <w:szCs w:val="24"/>
              <w:rPrChange w:id="1315" w:author="herwin-azis" w:date="2016-12-15T11:01:00Z">
                <w:rPr>
                  <w:sz w:val="22"/>
                  <w:szCs w:val="22"/>
                </w:rPr>
              </w:rPrChange>
            </w:rPr>
            <w:delText xml:space="preserve">The following outcomes are expected from this project: </w:delText>
          </w:r>
        </w:del>
      </w:ins>
    </w:p>
    <w:p w:rsidR="007B4E01" w:rsidRPr="00F72FED" w:rsidRDefault="007B4E01">
      <w:pPr>
        <w:pStyle w:val="ListParagraph"/>
        <w:ind w:hanging="720"/>
        <w:rPr>
          <w:ins w:id="1316" w:author="user" w:date="2015-11-16T07:59:00Z"/>
          <w:del w:id="1317" w:author="Alfiady" w:date="2016-04-19T14:23:00Z"/>
          <w:b/>
          <w:szCs w:val="24"/>
          <w:rPrChange w:id="1318" w:author="herwin-azis" w:date="2016-12-15T11:01:00Z">
            <w:rPr>
              <w:ins w:id="1319" w:author="user" w:date="2015-11-16T07:59:00Z"/>
              <w:del w:id="1320" w:author="Alfiady" w:date="2016-04-19T14:23:00Z"/>
              <w:sz w:val="22"/>
              <w:szCs w:val="22"/>
            </w:rPr>
          </w:rPrChange>
        </w:rPr>
        <w:pPrChange w:id="1321" w:author="herwin-azis" w:date="2016-12-14T10:37:00Z">
          <w:pPr>
            <w:pStyle w:val="Default"/>
            <w:numPr>
              <w:numId w:val="1"/>
            </w:numPr>
            <w:tabs>
              <w:tab w:val="num" w:pos="360"/>
            </w:tabs>
            <w:spacing w:after="56"/>
            <w:ind w:left="360" w:hanging="360"/>
          </w:pPr>
        </w:pPrChange>
      </w:pPr>
      <w:ins w:id="1322" w:author="user" w:date="2015-11-16T07:59:00Z">
        <w:del w:id="1323" w:author="Alfiady" w:date="2016-04-19T14:23:00Z">
          <w:r w:rsidRPr="00F72FED">
            <w:rPr>
              <w:b/>
              <w:szCs w:val="24"/>
              <w:rPrChange w:id="1324" w:author="herwin-azis" w:date="2016-12-15T11:01:00Z">
                <w:rPr>
                  <w:sz w:val="22"/>
                  <w:szCs w:val="22"/>
                </w:rPr>
              </w:rPrChange>
            </w:rPr>
            <w:delText>Regional tectonic and geologic overview</w:delText>
          </w:r>
        </w:del>
      </w:ins>
    </w:p>
    <w:p w:rsidR="007B4E01" w:rsidRPr="00F72FED" w:rsidRDefault="007B4E01">
      <w:pPr>
        <w:pStyle w:val="ListParagraph"/>
        <w:ind w:hanging="720"/>
        <w:rPr>
          <w:ins w:id="1325" w:author="user" w:date="2015-11-16T09:10:00Z"/>
          <w:del w:id="1326" w:author="Alfiady" w:date="2016-04-19T14:23:00Z"/>
          <w:b/>
          <w:szCs w:val="24"/>
          <w:rPrChange w:id="1327" w:author="herwin-azis" w:date="2016-12-15T11:01:00Z">
            <w:rPr>
              <w:ins w:id="1328" w:author="user" w:date="2015-11-16T09:10:00Z"/>
              <w:del w:id="1329" w:author="Alfiady" w:date="2016-04-19T14:23:00Z"/>
              <w:sz w:val="22"/>
              <w:szCs w:val="22"/>
            </w:rPr>
          </w:rPrChange>
        </w:rPr>
        <w:pPrChange w:id="1330" w:author="herwin-azis" w:date="2016-12-14T10:37:00Z">
          <w:pPr>
            <w:pStyle w:val="Default"/>
            <w:numPr>
              <w:numId w:val="1"/>
            </w:numPr>
            <w:tabs>
              <w:tab w:val="num" w:pos="360"/>
            </w:tabs>
            <w:spacing w:after="56"/>
            <w:ind w:left="360" w:hanging="360"/>
          </w:pPr>
        </w:pPrChange>
      </w:pPr>
      <w:ins w:id="1331" w:author="user" w:date="2015-11-16T09:08:00Z">
        <w:del w:id="1332" w:author="Alfiady" w:date="2016-04-19T14:23:00Z">
          <w:r w:rsidRPr="00F72FED">
            <w:rPr>
              <w:b/>
              <w:szCs w:val="24"/>
              <w:rPrChange w:id="1333" w:author="herwin-azis" w:date="2016-12-15T11:01:00Z">
                <w:rPr>
                  <w:sz w:val="22"/>
                  <w:szCs w:val="22"/>
                </w:rPr>
              </w:rPrChange>
            </w:rPr>
            <w:delText>Geology map (</w:delText>
          </w:r>
        </w:del>
      </w:ins>
      <w:ins w:id="1334" w:author="user" w:date="2015-11-16T09:32:00Z">
        <w:del w:id="1335" w:author="Alfiady" w:date="2016-04-19T14:23:00Z">
          <w:r w:rsidRPr="00F72FED">
            <w:rPr>
              <w:b/>
              <w:szCs w:val="24"/>
              <w:rPrChange w:id="1336" w:author="herwin-azis" w:date="2016-12-15T11:01:00Z">
                <w:rPr/>
              </w:rPrChange>
            </w:rPr>
            <w:delText>refer to</w:delText>
          </w:r>
        </w:del>
      </w:ins>
      <w:ins w:id="1337" w:author="user" w:date="2015-11-16T09:08:00Z">
        <w:del w:id="1338" w:author="Alfiady" w:date="2016-04-19T14:23:00Z">
          <w:r w:rsidRPr="00F72FED">
            <w:rPr>
              <w:b/>
              <w:szCs w:val="24"/>
              <w:rPrChange w:id="1339" w:author="herwin-azis" w:date="2016-12-15T11:01:00Z">
                <w:rPr>
                  <w:sz w:val="22"/>
                  <w:szCs w:val="22"/>
                </w:rPr>
              </w:rPrChange>
            </w:rPr>
            <w:delText xml:space="preserve"> </w:delText>
          </w:r>
        </w:del>
      </w:ins>
      <w:ins w:id="1340" w:author="user" w:date="2015-11-16T07:59:00Z">
        <w:del w:id="1341" w:author="Alfiady" w:date="2016-04-19T14:23:00Z">
          <w:r w:rsidRPr="00F72FED">
            <w:rPr>
              <w:b/>
              <w:szCs w:val="24"/>
              <w:rPrChange w:id="1342" w:author="herwin-azis" w:date="2016-12-15T11:01:00Z">
                <w:rPr>
                  <w:sz w:val="22"/>
                  <w:szCs w:val="22"/>
                </w:rPr>
              </w:rPrChange>
            </w:rPr>
            <w:delText>volcan</w:delText>
          </w:r>
        </w:del>
      </w:ins>
      <w:ins w:id="1343" w:author="user" w:date="2015-11-16T09:09:00Z">
        <w:del w:id="1344" w:author="Alfiady" w:date="2016-04-19T14:23:00Z">
          <w:r w:rsidRPr="00F72FED">
            <w:rPr>
              <w:b/>
              <w:szCs w:val="24"/>
              <w:rPrChange w:id="1345" w:author="herwin-azis" w:date="2016-12-15T11:01:00Z">
                <w:rPr>
                  <w:sz w:val="22"/>
                  <w:szCs w:val="22"/>
                </w:rPr>
              </w:rPrChange>
            </w:rPr>
            <w:delText>o</w:delText>
          </w:r>
        </w:del>
      </w:ins>
      <w:ins w:id="1346" w:author="user" w:date="2015-11-16T07:59:00Z">
        <w:del w:id="1347" w:author="Alfiady" w:date="2016-04-19T14:23:00Z">
          <w:r w:rsidRPr="00F72FED">
            <w:rPr>
              <w:b/>
              <w:szCs w:val="24"/>
              <w:rPrChange w:id="1348" w:author="herwin-azis" w:date="2016-12-15T11:01:00Z">
                <w:rPr>
                  <w:sz w:val="22"/>
                  <w:szCs w:val="22"/>
                </w:rPr>
              </w:rPrChange>
            </w:rPr>
            <w:delText>stratigraph</w:delText>
          </w:r>
        </w:del>
      </w:ins>
      <w:ins w:id="1349" w:author="user" w:date="2015-11-16T09:09:00Z">
        <w:del w:id="1350" w:author="Alfiady" w:date="2016-04-19T14:23:00Z">
          <w:r w:rsidRPr="00F72FED">
            <w:rPr>
              <w:b/>
              <w:szCs w:val="24"/>
              <w:rPrChange w:id="1351" w:author="herwin-azis" w:date="2016-12-15T11:01:00Z">
                <w:rPr>
                  <w:sz w:val="22"/>
                  <w:szCs w:val="22"/>
                </w:rPr>
              </w:rPrChange>
            </w:rPr>
            <w:delText>y</w:delText>
          </w:r>
        </w:del>
      </w:ins>
      <w:ins w:id="1352" w:author="user" w:date="2015-11-16T09:10:00Z">
        <w:del w:id="1353" w:author="Alfiady" w:date="2016-04-19T14:23:00Z">
          <w:r w:rsidRPr="00F72FED">
            <w:rPr>
              <w:b/>
              <w:szCs w:val="24"/>
              <w:rPrChange w:id="1354" w:author="herwin-azis" w:date="2016-12-15T11:01:00Z">
                <w:rPr>
                  <w:sz w:val="22"/>
                  <w:szCs w:val="22"/>
                </w:rPr>
              </w:rPrChange>
            </w:rPr>
            <w:delText xml:space="preserve"> </w:delText>
          </w:r>
        </w:del>
      </w:ins>
      <w:ins w:id="1355" w:author="user" w:date="2015-11-16T09:32:00Z">
        <w:del w:id="1356" w:author="Alfiady" w:date="2016-04-19T14:23:00Z">
          <w:r w:rsidRPr="00F72FED">
            <w:rPr>
              <w:b/>
              <w:szCs w:val="24"/>
              <w:rPrChange w:id="1357" w:author="herwin-azis" w:date="2016-12-15T11:01:00Z">
                <w:rPr/>
              </w:rPrChange>
            </w:rPr>
            <w:delText>concept</w:delText>
          </w:r>
        </w:del>
      </w:ins>
      <w:ins w:id="1358" w:author="user" w:date="2015-11-16T09:09:00Z">
        <w:del w:id="1359" w:author="Alfiady" w:date="2016-04-19T14:23:00Z">
          <w:r w:rsidRPr="00F72FED">
            <w:rPr>
              <w:b/>
              <w:szCs w:val="24"/>
              <w:rPrChange w:id="1360" w:author="herwin-azis" w:date="2016-12-15T11:01:00Z">
                <w:rPr>
                  <w:sz w:val="22"/>
                  <w:szCs w:val="22"/>
                </w:rPr>
              </w:rPrChange>
            </w:rPr>
            <w:delText>)</w:delText>
          </w:r>
        </w:del>
      </w:ins>
    </w:p>
    <w:p w:rsidR="007B4E01" w:rsidRPr="00F72FED" w:rsidRDefault="007B4E01">
      <w:pPr>
        <w:pStyle w:val="ListParagraph"/>
        <w:ind w:hanging="720"/>
        <w:rPr>
          <w:ins w:id="1361" w:author="user" w:date="2015-11-16T07:59:00Z"/>
          <w:del w:id="1362" w:author="Alfiady" w:date="2016-04-19T14:23:00Z"/>
          <w:b/>
          <w:szCs w:val="24"/>
          <w:rPrChange w:id="1363" w:author="herwin-azis" w:date="2016-12-15T11:01:00Z">
            <w:rPr>
              <w:ins w:id="1364" w:author="user" w:date="2015-11-16T07:59:00Z"/>
              <w:del w:id="1365" w:author="Alfiady" w:date="2016-04-19T14:23:00Z"/>
              <w:sz w:val="22"/>
              <w:szCs w:val="22"/>
            </w:rPr>
          </w:rPrChange>
        </w:rPr>
        <w:pPrChange w:id="1366" w:author="herwin-azis" w:date="2016-12-14T10:37:00Z">
          <w:pPr>
            <w:pStyle w:val="Default"/>
            <w:numPr>
              <w:numId w:val="1"/>
            </w:numPr>
            <w:tabs>
              <w:tab w:val="num" w:pos="360"/>
            </w:tabs>
            <w:spacing w:after="56"/>
            <w:ind w:left="360" w:hanging="360"/>
          </w:pPr>
        </w:pPrChange>
      </w:pPr>
      <w:ins w:id="1367" w:author="user" w:date="2015-11-16T09:10:00Z">
        <w:del w:id="1368" w:author="Alfiady" w:date="2016-04-19T14:23:00Z">
          <w:r w:rsidRPr="00F72FED">
            <w:rPr>
              <w:b/>
              <w:szCs w:val="24"/>
              <w:rPrChange w:id="1369" w:author="herwin-azis" w:date="2016-12-15T11:01:00Z">
                <w:rPr>
                  <w:sz w:val="22"/>
                  <w:szCs w:val="22"/>
                </w:rPr>
              </w:rPrChange>
            </w:rPr>
            <w:delText>Structure geology map</w:delText>
          </w:r>
        </w:del>
      </w:ins>
      <w:ins w:id="1370" w:author="user" w:date="2015-11-16T09:32:00Z">
        <w:del w:id="1371" w:author="Alfiady" w:date="2016-04-19T14:23:00Z">
          <w:r w:rsidRPr="00F72FED">
            <w:rPr>
              <w:b/>
              <w:szCs w:val="24"/>
              <w:rPrChange w:id="1372" w:author="herwin-azis" w:date="2016-12-15T11:01:00Z">
                <w:rPr/>
              </w:rPrChange>
            </w:rPr>
            <w:delText xml:space="preserve"> (include hydrothermal alteration and thermal manifestation as data support)</w:delText>
          </w:r>
        </w:del>
      </w:ins>
    </w:p>
    <w:p w:rsidR="007B4E01" w:rsidRPr="00F72FED" w:rsidRDefault="007B4E01">
      <w:pPr>
        <w:pStyle w:val="ListParagraph"/>
        <w:ind w:hanging="720"/>
        <w:rPr>
          <w:ins w:id="1373" w:author="user" w:date="2015-11-16T09:19:00Z"/>
          <w:del w:id="1374" w:author="Alfiady" w:date="2016-04-19T14:23:00Z"/>
          <w:b/>
          <w:rPrChange w:id="1375" w:author="herwin-azis" w:date="2016-12-15T11:01:00Z">
            <w:rPr>
              <w:ins w:id="1376" w:author="user" w:date="2015-11-16T09:19:00Z"/>
              <w:del w:id="1377" w:author="Alfiady" w:date="2016-04-19T14:23:00Z"/>
            </w:rPr>
          </w:rPrChange>
        </w:rPr>
        <w:pPrChange w:id="1378" w:author="herwin-azis" w:date="2016-12-14T10:37:00Z">
          <w:pPr>
            <w:pStyle w:val="Default"/>
            <w:numPr>
              <w:numId w:val="1"/>
            </w:numPr>
            <w:tabs>
              <w:tab w:val="num" w:pos="360"/>
            </w:tabs>
            <w:spacing w:after="56"/>
            <w:ind w:left="360" w:hanging="360"/>
          </w:pPr>
        </w:pPrChange>
      </w:pPr>
      <w:ins w:id="1379" w:author="user" w:date="2015-11-16T09:19:00Z">
        <w:del w:id="1380" w:author="Alfiady" w:date="2016-04-19T14:23:00Z">
          <w:r w:rsidRPr="00F72FED">
            <w:rPr>
              <w:b/>
              <w:szCs w:val="24"/>
              <w:rPrChange w:id="1381" w:author="herwin-azis" w:date="2016-12-15T11:01:00Z">
                <w:rPr/>
              </w:rPrChange>
            </w:rPr>
            <w:delText xml:space="preserve">Recommendation on fault permeability qualitative ranking </w:delText>
          </w:r>
        </w:del>
      </w:ins>
    </w:p>
    <w:p w:rsidR="007B4E01" w:rsidRPr="00F72FED" w:rsidRDefault="007B4E01">
      <w:pPr>
        <w:pStyle w:val="ListParagraph"/>
        <w:ind w:hanging="720"/>
        <w:rPr>
          <w:ins w:id="1382" w:author="user" w:date="2015-11-16T07:59:00Z"/>
          <w:del w:id="1383" w:author="Alfiady" w:date="2016-04-19T14:23:00Z"/>
          <w:b/>
          <w:szCs w:val="24"/>
          <w:rPrChange w:id="1384" w:author="herwin-azis" w:date="2016-12-15T11:01:00Z">
            <w:rPr>
              <w:ins w:id="1385" w:author="user" w:date="2015-11-16T07:59:00Z"/>
              <w:del w:id="1386" w:author="Alfiady" w:date="2016-04-19T14:23:00Z"/>
              <w:sz w:val="22"/>
              <w:szCs w:val="22"/>
            </w:rPr>
          </w:rPrChange>
        </w:rPr>
        <w:pPrChange w:id="1387" w:author="herwin-azis" w:date="2016-12-14T10:37:00Z">
          <w:pPr>
            <w:pStyle w:val="Default"/>
            <w:numPr>
              <w:numId w:val="1"/>
            </w:numPr>
            <w:tabs>
              <w:tab w:val="num" w:pos="360"/>
            </w:tabs>
            <w:spacing w:after="56"/>
            <w:ind w:left="360" w:hanging="360"/>
          </w:pPr>
        </w:pPrChange>
      </w:pPr>
      <w:ins w:id="1388" w:author="user" w:date="2015-11-16T07:59:00Z">
        <w:del w:id="1389" w:author="Alfiady" w:date="2016-04-19T14:23:00Z">
          <w:r w:rsidRPr="00F72FED">
            <w:rPr>
              <w:b/>
              <w:szCs w:val="24"/>
              <w:rPrChange w:id="1390" w:author="herwin-azis" w:date="2016-12-15T11:01:00Z">
                <w:rPr>
                  <w:sz w:val="22"/>
                  <w:szCs w:val="22"/>
                </w:rPr>
              </w:rPrChange>
            </w:rPr>
            <w:delText>Fault kinematics and structural evolution study</w:delText>
          </w:r>
        </w:del>
      </w:ins>
    </w:p>
    <w:p w:rsidR="007B4E01" w:rsidRPr="00F72FED" w:rsidRDefault="007B4E01">
      <w:pPr>
        <w:pStyle w:val="ListParagraph"/>
        <w:ind w:hanging="720"/>
        <w:rPr>
          <w:ins w:id="1391" w:author="user" w:date="2015-11-16T07:59:00Z"/>
          <w:del w:id="1392" w:author="Alfiady" w:date="2016-04-19T14:23:00Z"/>
          <w:b/>
          <w:szCs w:val="24"/>
          <w:rPrChange w:id="1393" w:author="herwin-azis" w:date="2016-12-15T11:01:00Z">
            <w:rPr>
              <w:ins w:id="1394" w:author="user" w:date="2015-11-16T07:59:00Z"/>
              <w:del w:id="1395" w:author="Alfiady" w:date="2016-04-19T14:23:00Z"/>
              <w:sz w:val="22"/>
              <w:szCs w:val="22"/>
            </w:rPr>
          </w:rPrChange>
        </w:rPr>
        <w:pPrChange w:id="1396" w:author="herwin-azis" w:date="2016-12-14T10:37:00Z">
          <w:pPr>
            <w:pStyle w:val="Default"/>
            <w:numPr>
              <w:numId w:val="1"/>
            </w:numPr>
            <w:tabs>
              <w:tab w:val="num" w:pos="360"/>
            </w:tabs>
            <w:spacing w:after="56"/>
            <w:ind w:left="360" w:hanging="360"/>
          </w:pPr>
        </w:pPrChange>
      </w:pPr>
      <w:ins w:id="1397" w:author="user" w:date="2015-11-16T07:59:00Z">
        <w:del w:id="1398" w:author="Alfiady" w:date="2016-04-19T14:23:00Z">
          <w:r w:rsidRPr="00F72FED">
            <w:rPr>
              <w:b/>
              <w:szCs w:val="24"/>
              <w:rPrChange w:id="1399" w:author="herwin-azis" w:date="2016-12-15T11:01:00Z">
                <w:rPr>
                  <w:sz w:val="22"/>
                  <w:szCs w:val="22"/>
                </w:rPr>
              </w:rPrChange>
            </w:rPr>
            <w:delText>Hypothetic geothermal hydrologic flow model</w:delText>
          </w:r>
        </w:del>
      </w:ins>
    </w:p>
    <w:p w:rsidR="007B4E01" w:rsidRPr="00F72FED" w:rsidRDefault="007B4E01">
      <w:pPr>
        <w:pStyle w:val="ListParagraph"/>
        <w:ind w:hanging="720"/>
        <w:rPr>
          <w:ins w:id="1400" w:author="user" w:date="2015-11-16T10:46:00Z"/>
          <w:del w:id="1401" w:author="Alfiady" w:date="2016-04-19T14:23:00Z"/>
          <w:b/>
          <w:rPrChange w:id="1402" w:author="herwin-azis" w:date="2016-12-15T11:01:00Z">
            <w:rPr>
              <w:ins w:id="1403" w:author="user" w:date="2015-11-16T10:46:00Z"/>
              <w:del w:id="1404" w:author="Alfiady" w:date="2016-04-19T14:23:00Z"/>
            </w:rPr>
          </w:rPrChange>
        </w:rPr>
        <w:pPrChange w:id="1405" w:author="herwin-azis" w:date="2016-12-14T10:37:00Z">
          <w:pPr>
            <w:pStyle w:val="Default"/>
            <w:numPr>
              <w:numId w:val="1"/>
            </w:numPr>
            <w:tabs>
              <w:tab w:val="num" w:pos="360"/>
            </w:tabs>
            <w:spacing w:after="56"/>
            <w:ind w:left="360" w:hanging="360"/>
          </w:pPr>
        </w:pPrChange>
      </w:pPr>
      <w:ins w:id="1406" w:author="user" w:date="2015-11-16T07:59:00Z">
        <w:del w:id="1407" w:author="Alfiady" w:date="2016-04-19T14:23:00Z">
          <w:r w:rsidRPr="00F72FED">
            <w:rPr>
              <w:b/>
              <w:szCs w:val="24"/>
              <w:rPrChange w:id="1408" w:author="herwin-azis" w:date="2016-12-15T11:01:00Z">
                <w:rPr>
                  <w:sz w:val="22"/>
                  <w:szCs w:val="22"/>
                </w:rPr>
              </w:rPrChange>
            </w:rPr>
            <w:delText>Recommendation of possible drilling target</w:delText>
          </w:r>
        </w:del>
      </w:ins>
    </w:p>
    <w:p w:rsidR="007B4E01" w:rsidRPr="00F72FED" w:rsidRDefault="007B4E01">
      <w:pPr>
        <w:pStyle w:val="ListParagraph"/>
        <w:ind w:hanging="720"/>
        <w:rPr>
          <w:ins w:id="1409" w:author="user" w:date="2015-11-16T07:59:00Z"/>
          <w:del w:id="1410" w:author="Alfiady" w:date="2016-04-19T14:23:00Z"/>
          <w:b/>
          <w:szCs w:val="24"/>
          <w:rPrChange w:id="1411" w:author="herwin-azis" w:date="2016-12-15T11:01:00Z">
            <w:rPr>
              <w:ins w:id="1412" w:author="user" w:date="2015-11-16T07:59:00Z"/>
              <w:del w:id="1413" w:author="Alfiady" w:date="2016-04-19T14:23:00Z"/>
              <w:sz w:val="22"/>
              <w:szCs w:val="22"/>
            </w:rPr>
          </w:rPrChange>
        </w:rPr>
        <w:pPrChange w:id="1414" w:author="herwin-azis" w:date="2016-12-14T10:37:00Z">
          <w:pPr>
            <w:pStyle w:val="Default"/>
            <w:numPr>
              <w:numId w:val="1"/>
            </w:numPr>
            <w:tabs>
              <w:tab w:val="num" w:pos="360"/>
            </w:tabs>
            <w:spacing w:after="56"/>
            <w:ind w:left="360" w:hanging="360"/>
          </w:pPr>
        </w:pPrChange>
      </w:pPr>
      <w:ins w:id="1415" w:author="user" w:date="2015-11-16T10:46:00Z">
        <w:del w:id="1416" w:author="Alfiady" w:date="2016-04-19T14:23:00Z">
          <w:r w:rsidRPr="00F72FED">
            <w:rPr>
              <w:b/>
              <w:szCs w:val="24"/>
              <w:rPrChange w:id="1417" w:author="herwin-azis" w:date="2016-12-15T11:01:00Z">
                <w:rPr/>
              </w:rPrChange>
            </w:rPr>
            <w:delText>Draft report of desktop study and final report</w:delText>
          </w:r>
        </w:del>
      </w:ins>
    </w:p>
    <w:p w:rsidR="007B4E01" w:rsidRPr="00F72FED" w:rsidRDefault="007B4E01">
      <w:pPr>
        <w:pStyle w:val="ListParagraph"/>
        <w:ind w:hanging="720"/>
        <w:rPr>
          <w:ins w:id="1418" w:author="user" w:date="2015-11-16T12:28:00Z"/>
          <w:del w:id="1419" w:author="Alfiady" w:date="2016-04-19T14:23:00Z"/>
          <w:b/>
          <w:szCs w:val="24"/>
          <w:rPrChange w:id="1420" w:author="herwin-azis" w:date="2016-12-15T11:01:00Z">
            <w:rPr>
              <w:ins w:id="1421" w:author="user" w:date="2015-11-16T12:28:00Z"/>
              <w:del w:id="1422" w:author="Alfiady" w:date="2016-04-19T14:23:00Z"/>
            </w:rPr>
          </w:rPrChange>
        </w:rPr>
        <w:pPrChange w:id="1423" w:author="herwin-azis" w:date="2016-12-14T10:37:00Z">
          <w:pPr>
            <w:pStyle w:val="BodyTextIndent"/>
            <w:ind w:left="720"/>
            <w:jc w:val="both"/>
          </w:pPr>
        </w:pPrChange>
      </w:pPr>
      <w:ins w:id="1424" w:author="user" w:date="2015-11-16T12:27:00Z">
        <w:del w:id="1425" w:author="Alfiady" w:date="2016-04-19T14:23:00Z">
          <w:r w:rsidRPr="00F72FED">
            <w:rPr>
              <w:b/>
              <w:szCs w:val="24"/>
              <w:rPrChange w:id="1426" w:author="herwin-azis" w:date="2016-12-15T11:01:00Z">
                <w:rPr/>
              </w:rPrChange>
            </w:rPr>
            <w:delText xml:space="preserve">Hard copy and </w:delText>
          </w:r>
        </w:del>
      </w:ins>
      <w:ins w:id="1427" w:author="user" w:date="2015-11-16T12:26:00Z">
        <w:del w:id="1428" w:author="Alfiady" w:date="2016-04-19T14:23:00Z">
          <w:r w:rsidRPr="00F72FED">
            <w:rPr>
              <w:b/>
              <w:szCs w:val="24"/>
              <w:rPrChange w:id="1429" w:author="herwin-azis" w:date="2016-12-15T11:01:00Z">
                <w:rPr/>
              </w:rPrChange>
            </w:rPr>
            <w:delText>so</w:delText>
          </w:r>
        </w:del>
      </w:ins>
      <w:ins w:id="1430" w:author="user" w:date="2015-11-16T12:27:00Z">
        <w:del w:id="1431" w:author="Alfiady" w:date="2016-04-19T14:23:00Z">
          <w:r w:rsidRPr="00F72FED">
            <w:rPr>
              <w:b/>
              <w:szCs w:val="24"/>
              <w:rPrChange w:id="1432" w:author="herwin-azis" w:date="2016-12-15T11:01:00Z">
                <w:rPr/>
              </w:rPrChange>
            </w:rPr>
            <w:delText>ft copy</w:delText>
          </w:r>
        </w:del>
      </w:ins>
      <w:ins w:id="1433" w:author="user" w:date="2015-11-16T09:54:00Z">
        <w:del w:id="1434" w:author="Alfiady" w:date="2016-04-19T14:23:00Z">
          <w:r w:rsidRPr="00F72FED">
            <w:rPr>
              <w:b/>
              <w:szCs w:val="24"/>
              <w:rPrChange w:id="1435" w:author="herwin-azis" w:date="2016-12-15T11:01:00Z">
                <w:rPr/>
              </w:rPrChange>
            </w:rPr>
            <w:delText xml:space="preserve"> </w:delText>
          </w:r>
        </w:del>
      </w:ins>
      <w:ins w:id="1436" w:author="user" w:date="2015-11-16T12:28:00Z">
        <w:del w:id="1437" w:author="Alfiady" w:date="2016-04-19T14:23:00Z">
          <w:r w:rsidRPr="00F72FED">
            <w:rPr>
              <w:b/>
              <w:szCs w:val="24"/>
              <w:rPrChange w:id="1438" w:author="herwin-azis" w:date="2016-12-15T11:01:00Z">
                <w:rPr/>
              </w:rPrChange>
            </w:rPr>
            <w:delText>(</w:delText>
          </w:r>
        </w:del>
      </w:ins>
      <w:ins w:id="1439" w:author="user" w:date="2015-11-16T09:54:00Z">
        <w:del w:id="1440" w:author="Alfiady" w:date="2016-04-19T14:23:00Z">
          <w:r w:rsidRPr="00F72FED">
            <w:rPr>
              <w:b/>
              <w:szCs w:val="24"/>
              <w:rPrChange w:id="1441" w:author="herwin-azis" w:date="2016-12-15T11:01:00Z">
                <w:rPr/>
              </w:rPrChange>
            </w:rPr>
            <w:delText>in</w:delText>
          </w:r>
        </w:del>
      </w:ins>
      <w:ins w:id="1442" w:author="user" w:date="2015-11-16T07:59:00Z">
        <w:del w:id="1443" w:author="Alfiady" w:date="2016-04-19T14:23:00Z">
          <w:r w:rsidRPr="00F72FED">
            <w:rPr>
              <w:b/>
              <w:szCs w:val="24"/>
              <w:rPrChange w:id="1444" w:author="herwin-azis" w:date="2016-12-15T11:01:00Z">
                <w:rPr/>
              </w:rPrChange>
            </w:rPr>
            <w:delText xml:space="preserve"> </w:delText>
          </w:r>
        </w:del>
      </w:ins>
      <w:ins w:id="1445" w:author="user" w:date="2015-11-16T12:28:00Z">
        <w:del w:id="1446" w:author="Alfiady" w:date="2016-04-19T14:23:00Z">
          <w:r w:rsidRPr="00F72FED">
            <w:rPr>
              <w:b/>
              <w:szCs w:val="24"/>
              <w:rPrChange w:id="1447" w:author="herwin-azis" w:date="2016-12-15T11:01:00Z">
                <w:rPr/>
              </w:rPrChange>
            </w:rPr>
            <w:delText>GIS format) of c</w:delText>
          </w:r>
        </w:del>
      </w:ins>
      <w:ins w:id="1448" w:author="user" w:date="2015-11-16T12:27:00Z">
        <w:del w:id="1449" w:author="Alfiady" w:date="2016-04-19T14:23:00Z">
          <w:r w:rsidRPr="00F72FED">
            <w:rPr>
              <w:b/>
              <w:szCs w:val="24"/>
              <w:rPrChange w:id="1450" w:author="herwin-azis" w:date="2016-12-15T11:01:00Z">
                <w:rPr/>
              </w:rPrChange>
            </w:rPr>
            <w:delText>ompilation map</w:delText>
          </w:r>
        </w:del>
      </w:ins>
      <w:ins w:id="1451" w:author="user" w:date="2015-11-16T12:28:00Z">
        <w:del w:id="1452" w:author="Alfiady" w:date="2016-04-19T14:23:00Z">
          <w:r w:rsidRPr="00F72FED">
            <w:rPr>
              <w:b/>
              <w:szCs w:val="24"/>
              <w:rPrChange w:id="1453" w:author="herwin-azis" w:date="2016-12-15T11:01:00Z">
                <w:rPr/>
              </w:rPrChange>
            </w:rPr>
            <w:delText>s</w:delText>
          </w:r>
        </w:del>
      </w:ins>
    </w:p>
    <w:p w:rsidR="007B4E01" w:rsidRPr="00F72FED" w:rsidRDefault="007B4E01">
      <w:pPr>
        <w:pStyle w:val="ListParagraph"/>
        <w:ind w:hanging="720"/>
        <w:rPr>
          <w:ins w:id="1454" w:author="user" w:date="2015-11-06T09:11:00Z"/>
          <w:del w:id="1455" w:author="Alfiady" w:date="2016-04-19T15:40:00Z"/>
          <w:b/>
          <w:szCs w:val="24"/>
          <w:rPrChange w:id="1456" w:author="herwin-azis" w:date="2016-12-15T11:01:00Z">
            <w:rPr>
              <w:ins w:id="1457" w:author="user" w:date="2015-11-06T09:11:00Z"/>
              <w:del w:id="1458" w:author="Alfiady" w:date="2016-04-19T15:40:00Z"/>
            </w:rPr>
          </w:rPrChange>
        </w:rPr>
        <w:pPrChange w:id="1459" w:author="herwin-azis" w:date="2016-12-14T10:37:00Z">
          <w:pPr>
            <w:pStyle w:val="BodyTextIndent"/>
            <w:ind w:left="720"/>
            <w:jc w:val="both"/>
          </w:pPr>
        </w:pPrChange>
      </w:pPr>
    </w:p>
    <w:p w:rsidR="007B4E01" w:rsidRPr="00F72FED" w:rsidRDefault="007B4E01">
      <w:pPr>
        <w:pStyle w:val="ListParagraph"/>
        <w:ind w:hanging="720"/>
        <w:rPr>
          <w:ins w:id="1460" w:author="Ridwan Permana Sidik" w:date="2015-11-04T09:41:00Z"/>
          <w:del w:id="1461" w:author="Alfiady" w:date="2016-09-23T10:29:00Z"/>
          <w:b/>
          <w:szCs w:val="24"/>
          <w:rPrChange w:id="1462" w:author="herwin-azis" w:date="2016-12-15T11:01:00Z">
            <w:rPr>
              <w:ins w:id="1463" w:author="Ridwan Permana Sidik" w:date="2015-11-04T09:41:00Z"/>
              <w:del w:id="1464" w:author="Alfiady" w:date="2016-09-23T10:29:00Z"/>
              <w:szCs w:val="24"/>
              <w:lang w:val="id-ID"/>
            </w:rPr>
          </w:rPrChange>
        </w:rPr>
        <w:pPrChange w:id="1465" w:author="herwin-azis" w:date="2016-12-14T10:37:00Z">
          <w:pPr>
            <w:pStyle w:val="BodyTextIndent"/>
            <w:ind w:left="720"/>
            <w:jc w:val="both"/>
          </w:pPr>
        </w:pPrChange>
      </w:pPr>
      <w:del w:id="1466" w:author="Alfiady" w:date="2016-09-23T10:29:00Z">
        <w:r w:rsidRPr="00F72FED">
          <w:rPr>
            <w:b/>
            <w:szCs w:val="24"/>
            <w:rPrChange w:id="1467" w:author="herwin-azis" w:date="2016-12-15T11:01:00Z">
              <w:rPr>
                <w:szCs w:val="24"/>
                <w:lang w:val="id-ID"/>
              </w:rPr>
            </w:rPrChange>
          </w:rPr>
          <w:delText>Geology structure evaluation and surface mapping survey in Rantau Dedap (RD) will be implemented for fault identification</w:delText>
        </w:r>
      </w:del>
      <w:ins w:id="1468" w:author="Ridwan Permana Sidik" w:date="2015-11-04T09:35:00Z">
        <w:del w:id="1469" w:author="Alfiady" w:date="2016-09-23T10:29:00Z">
          <w:r w:rsidRPr="00F72FED">
            <w:rPr>
              <w:b/>
              <w:szCs w:val="24"/>
              <w:rPrChange w:id="1470" w:author="herwin-azis" w:date="2016-12-15T11:01:00Z">
                <w:rPr>
                  <w:szCs w:val="24"/>
                  <w:lang w:val="id-ID"/>
                </w:rPr>
              </w:rPrChange>
            </w:rPr>
            <w:delText xml:space="preserve">, well </w:delText>
          </w:r>
        </w:del>
      </w:ins>
      <w:ins w:id="1471" w:author="Ridwan Permana Sidik" w:date="2015-11-04T09:49:00Z">
        <w:del w:id="1472" w:author="Alfiady" w:date="2016-09-23T10:29:00Z">
          <w:r w:rsidRPr="00F72FED">
            <w:rPr>
              <w:b/>
              <w:szCs w:val="24"/>
              <w:rPrChange w:id="1473" w:author="herwin-azis" w:date="2016-12-15T11:01:00Z">
                <w:rPr/>
              </w:rPrChange>
            </w:rPr>
            <w:delText>targeting</w:delText>
          </w:r>
        </w:del>
      </w:ins>
      <w:ins w:id="1474" w:author="Ridwan Permana Sidik" w:date="2015-11-04T09:35:00Z">
        <w:del w:id="1475" w:author="Alfiady" w:date="2016-09-23T10:29:00Z">
          <w:r w:rsidRPr="00F72FED">
            <w:rPr>
              <w:b/>
              <w:szCs w:val="24"/>
              <w:rPrChange w:id="1476" w:author="herwin-azis" w:date="2016-12-15T11:01:00Z">
                <w:rPr>
                  <w:szCs w:val="24"/>
                  <w:lang w:val="id-ID"/>
                </w:rPr>
              </w:rPrChange>
            </w:rPr>
            <w:delText>, and reservoir characterization</w:delText>
          </w:r>
        </w:del>
      </w:ins>
      <w:del w:id="1477" w:author="Alfiady" w:date="2016-09-23T10:29:00Z">
        <w:r w:rsidRPr="00F72FED">
          <w:rPr>
            <w:b/>
            <w:szCs w:val="24"/>
            <w:rPrChange w:id="1478" w:author="herwin-azis" w:date="2016-12-15T11:01:00Z">
              <w:rPr>
                <w:szCs w:val="24"/>
                <w:lang w:val="id-ID"/>
              </w:rPr>
            </w:rPrChange>
          </w:rPr>
          <w:delText xml:space="preserve"> at</w:delText>
        </w:r>
      </w:del>
      <w:ins w:id="1479" w:author="Dayinta Adi Dyaksa" w:date="2015-11-02T14:09:00Z">
        <w:del w:id="1480" w:author="Alfiady" w:date="2016-09-23T10:29:00Z">
          <w:r w:rsidRPr="00F72FED">
            <w:rPr>
              <w:b/>
              <w:szCs w:val="24"/>
              <w:rPrChange w:id="1481" w:author="herwin-azis" w:date="2016-12-15T11:01:00Z">
                <w:rPr/>
              </w:rPrChange>
            </w:rPr>
            <w:delText xml:space="preserve"> in</w:delText>
          </w:r>
        </w:del>
      </w:ins>
      <w:del w:id="1482" w:author="Alfiady" w:date="2016-09-23T10:29:00Z">
        <w:r w:rsidRPr="00F72FED">
          <w:rPr>
            <w:b/>
            <w:szCs w:val="24"/>
            <w:rPrChange w:id="1483" w:author="herwin-azis" w:date="2016-12-15T11:01:00Z">
              <w:rPr>
                <w:szCs w:val="24"/>
                <w:lang w:val="id-ID"/>
              </w:rPr>
            </w:rPrChange>
          </w:rPr>
          <w:delText xml:space="preserve"> southwestern of </w:delText>
        </w:r>
      </w:del>
      <w:ins w:id="1484" w:author="Dayinta Adi Dyaksa" w:date="2015-11-02T14:12:00Z">
        <w:del w:id="1485" w:author="Alfiady" w:date="2016-09-23T10:29:00Z">
          <w:r w:rsidRPr="00F72FED">
            <w:rPr>
              <w:b/>
              <w:szCs w:val="24"/>
              <w:rPrChange w:id="1486" w:author="herwin-azis" w:date="2016-12-15T11:01:00Z">
                <w:rPr/>
              </w:rPrChange>
            </w:rPr>
            <w:delText xml:space="preserve">upside </w:delText>
          </w:r>
        </w:del>
      </w:ins>
      <w:del w:id="1487" w:author="Alfiady" w:date="2016-09-23T10:29:00Z">
        <w:r w:rsidRPr="00F72FED">
          <w:rPr>
            <w:b/>
            <w:szCs w:val="24"/>
            <w:rPrChange w:id="1488" w:author="herwin-azis" w:date="2016-12-15T11:01:00Z">
              <w:rPr>
                <w:szCs w:val="24"/>
                <w:lang w:val="id-ID"/>
              </w:rPr>
            </w:rPrChange>
          </w:rPr>
          <w:delText>interest</w:delText>
        </w:r>
      </w:del>
      <w:ins w:id="1489" w:author="Ridwan Permana Sidik" w:date="2015-11-04T09:37:00Z">
        <w:del w:id="1490" w:author="Alfiady" w:date="2016-09-23T10:29:00Z">
          <w:r w:rsidRPr="00F72FED">
            <w:rPr>
              <w:b/>
              <w:szCs w:val="24"/>
              <w:rPrChange w:id="1491" w:author="herwin-azis" w:date="2016-12-15T11:01:00Z">
                <w:rPr>
                  <w:color w:val="FF0000"/>
                  <w:szCs w:val="24"/>
                  <w:lang w:val="id-ID"/>
                </w:rPr>
              </w:rPrChange>
            </w:rPr>
            <w:delText xml:space="preserve">RD reserved </w:delText>
          </w:r>
        </w:del>
      </w:ins>
      <w:del w:id="1492" w:author="Alfiady" w:date="2016-09-23T10:29:00Z">
        <w:r w:rsidRPr="00F72FED">
          <w:rPr>
            <w:b/>
            <w:szCs w:val="24"/>
            <w:rPrChange w:id="1493" w:author="herwin-azis" w:date="2016-12-15T11:01:00Z">
              <w:rPr>
                <w:szCs w:val="24"/>
                <w:lang w:val="id-ID"/>
              </w:rPr>
            </w:rPrChange>
          </w:rPr>
          <w:delText xml:space="preserve"> area</w:delText>
        </w:r>
      </w:del>
      <w:ins w:id="1494" w:author="Ridwan Permana Sidik" w:date="2015-11-04T09:37:00Z">
        <w:del w:id="1495" w:author="Alfiady" w:date="2016-09-23T10:29:00Z">
          <w:r w:rsidRPr="00F72FED">
            <w:rPr>
              <w:b/>
              <w:szCs w:val="24"/>
              <w:rPrChange w:id="1496" w:author="herwin-azis" w:date="2016-12-15T11:01:00Z">
                <w:rPr>
                  <w:szCs w:val="24"/>
                  <w:lang w:val="id-ID"/>
                </w:rPr>
              </w:rPrChange>
            </w:rPr>
            <w:delText>.</w:delText>
          </w:r>
        </w:del>
      </w:ins>
      <w:del w:id="1497" w:author="Alfiady" w:date="2016-09-23T10:29:00Z">
        <w:r w:rsidRPr="00F72FED">
          <w:rPr>
            <w:b/>
            <w:szCs w:val="24"/>
            <w:rPrChange w:id="1498" w:author="herwin-azis" w:date="2016-12-15T11:01:00Z">
              <w:rPr>
                <w:szCs w:val="24"/>
                <w:lang w:val="id-ID"/>
              </w:rPr>
            </w:rPrChange>
          </w:rPr>
          <w:delText xml:space="preserve"> or the extended potential structure that host the hot</w:delText>
        </w:r>
      </w:del>
      <w:ins w:id="1499" w:author="Dayinta Adi Dyaksa" w:date="2015-11-02T14:10:00Z">
        <w:del w:id="1500" w:author="Alfiady" w:date="2016-09-23T10:29:00Z">
          <w:r w:rsidRPr="00F72FED">
            <w:rPr>
              <w:b/>
              <w:szCs w:val="24"/>
              <w:rPrChange w:id="1501" w:author="herwin-azis" w:date="2016-12-15T11:01:00Z">
                <w:rPr/>
              </w:rPrChange>
            </w:rPr>
            <w:delText xml:space="preserve"> as a pathway for</w:delText>
          </w:r>
        </w:del>
      </w:ins>
      <w:del w:id="1502" w:author="Alfiady" w:date="2016-09-23T10:29:00Z">
        <w:r w:rsidRPr="00F72FED">
          <w:rPr>
            <w:b/>
            <w:szCs w:val="24"/>
            <w:rPrChange w:id="1503" w:author="herwin-azis" w:date="2016-12-15T11:01:00Z">
              <w:rPr>
                <w:szCs w:val="24"/>
                <w:lang w:val="id-ID"/>
              </w:rPr>
            </w:rPrChange>
          </w:rPr>
          <w:delText xml:space="preserve"> thermal plume. This </w:delText>
        </w:r>
      </w:del>
      <w:ins w:id="1504" w:author="Ridwan Permana Sidik" w:date="2015-11-04T09:38:00Z">
        <w:del w:id="1505" w:author="Alfiady" w:date="2016-09-23T10:29:00Z">
          <w:r w:rsidRPr="00F72FED">
            <w:rPr>
              <w:b/>
              <w:szCs w:val="24"/>
              <w:rPrChange w:id="1506" w:author="herwin-azis" w:date="2016-12-15T11:01:00Z">
                <w:rPr>
                  <w:szCs w:val="24"/>
                  <w:lang w:val="id-ID"/>
                </w:rPr>
              </w:rPrChange>
            </w:rPr>
            <w:delText xml:space="preserve">Those </w:delText>
          </w:r>
        </w:del>
      </w:ins>
      <w:del w:id="1507" w:author="Alfiady" w:date="2016-09-23T10:29:00Z">
        <w:r w:rsidRPr="00F72FED">
          <w:rPr>
            <w:b/>
            <w:szCs w:val="24"/>
            <w:rPrChange w:id="1508" w:author="herwin-azis" w:date="2016-12-15T11:01:00Z">
              <w:rPr/>
            </w:rPrChange>
          </w:rPr>
          <w:delText>information</w:delText>
        </w:r>
      </w:del>
      <w:ins w:id="1509" w:author="Ridwan Permana Sidik" w:date="2015-11-04T09:49:00Z">
        <w:del w:id="1510" w:author="Alfiady" w:date="2016-09-23T10:29:00Z">
          <w:r w:rsidRPr="00F72FED">
            <w:rPr>
              <w:b/>
              <w:szCs w:val="24"/>
              <w:rPrChange w:id="1511" w:author="herwin-azis" w:date="2016-12-15T11:01:00Z">
                <w:rPr/>
              </w:rPrChange>
            </w:rPr>
            <w:delText>information</w:delText>
          </w:r>
        </w:del>
      </w:ins>
      <w:del w:id="1512" w:author="Alfiady" w:date="2016-09-23T10:29:00Z">
        <w:r w:rsidRPr="00F72FED">
          <w:rPr>
            <w:b/>
            <w:szCs w:val="24"/>
            <w:rPrChange w:id="1513" w:author="herwin-azis" w:date="2016-12-15T11:01:00Z">
              <w:rPr/>
            </w:rPrChange>
          </w:rPr>
          <w:delText xml:space="preserve"> is </w:delText>
        </w:r>
      </w:del>
      <w:ins w:id="1514" w:author="Ridwan Permana Sidik" w:date="2015-11-04T09:39:00Z">
        <w:del w:id="1515" w:author="Alfiady" w:date="2016-09-23T10:29:00Z">
          <w:r w:rsidRPr="00F72FED">
            <w:rPr>
              <w:b/>
              <w:szCs w:val="24"/>
              <w:rPrChange w:id="1516" w:author="herwin-azis" w:date="2016-12-15T11:01:00Z">
                <w:rPr>
                  <w:szCs w:val="24"/>
                  <w:lang w:val="id-ID"/>
                </w:rPr>
              </w:rPrChange>
            </w:rPr>
            <w:delText xml:space="preserve">are </w:delText>
          </w:r>
        </w:del>
      </w:ins>
      <w:del w:id="1517" w:author="Alfiady" w:date="2016-09-23T10:29:00Z">
        <w:r w:rsidRPr="00F72FED">
          <w:rPr>
            <w:b/>
            <w:szCs w:val="24"/>
            <w:rPrChange w:id="1518" w:author="herwin-azis" w:date="2016-12-15T11:01:00Z">
              <w:rPr>
                <w:szCs w:val="24"/>
                <w:lang w:val="id-ID"/>
              </w:rPr>
            </w:rPrChange>
          </w:rPr>
          <w:delText xml:space="preserve">needed to </w:delText>
        </w:r>
      </w:del>
      <w:ins w:id="1519" w:author="Ridwan Permana Sidik" w:date="2015-11-04T09:41:00Z">
        <w:del w:id="1520" w:author="Alfiady" w:date="2016-09-23T10:29:00Z">
          <w:r w:rsidRPr="00F72FED">
            <w:rPr>
              <w:b/>
              <w:szCs w:val="24"/>
              <w:rPrChange w:id="1521" w:author="herwin-azis" w:date="2016-12-15T11:01:00Z">
                <w:rPr>
                  <w:szCs w:val="24"/>
                  <w:lang w:val="id-ID"/>
                </w:rPr>
              </w:rPrChange>
            </w:rPr>
            <w:delText xml:space="preserve">get better </w:delText>
          </w:r>
        </w:del>
      </w:ins>
      <w:del w:id="1522" w:author="Alfiady" w:date="2016-09-23T10:29:00Z">
        <w:r w:rsidRPr="00F72FED">
          <w:rPr>
            <w:b/>
            <w:szCs w:val="24"/>
            <w:rPrChange w:id="1523" w:author="herwin-azis" w:date="2016-12-15T11:01:00Z">
              <w:rPr>
                <w:szCs w:val="24"/>
                <w:lang w:val="id-ID"/>
              </w:rPr>
            </w:rPrChange>
          </w:rPr>
          <w:delText>understand</w:delText>
        </w:r>
      </w:del>
      <w:ins w:id="1524" w:author="Ridwan Permana Sidik" w:date="2015-11-04T09:41:00Z">
        <w:del w:id="1525" w:author="Alfiady" w:date="2016-09-23T10:29:00Z">
          <w:r w:rsidRPr="00F72FED">
            <w:rPr>
              <w:b/>
              <w:szCs w:val="24"/>
              <w:rPrChange w:id="1526" w:author="herwin-azis" w:date="2016-12-15T11:01:00Z">
                <w:rPr>
                  <w:szCs w:val="24"/>
                  <w:lang w:val="id-ID"/>
                </w:rPr>
              </w:rPrChange>
            </w:rPr>
            <w:delText xml:space="preserve">ing about </w:delText>
          </w:r>
        </w:del>
      </w:ins>
      <w:del w:id="1527" w:author="Alfiady" w:date="2016-09-23T10:29:00Z">
        <w:r w:rsidRPr="00F72FED">
          <w:rPr>
            <w:b/>
            <w:szCs w:val="24"/>
            <w:rPrChange w:id="1528" w:author="herwin-azis" w:date="2016-12-15T11:01:00Z">
              <w:rPr>
                <w:szCs w:val="24"/>
                <w:lang w:val="id-ID"/>
              </w:rPr>
            </w:rPrChange>
          </w:rPr>
          <w:delText xml:space="preserve"> structure </w:delText>
        </w:r>
      </w:del>
      <w:ins w:id="1529" w:author="Ridwan Permana Sidik" w:date="2015-11-04T09:40:00Z">
        <w:del w:id="1530" w:author="Alfiady" w:date="2016-09-23T10:29:00Z">
          <w:r w:rsidRPr="00F72FED">
            <w:rPr>
              <w:b/>
              <w:szCs w:val="24"/>
              <w:rPrChange w:id="1531" w:author="herwin-azis" w:date="2016-12-15T11:01:00Z">
                <w:rPr>
                  <w:szCs w:val="24"/>
                  <w:lang w:val="id-ID"/>
                </w:rPr>
              </w:rPrChange>
            </w:rPr>
            <w:delText>geologic</w:delText>
          </w:r>
        </w:del>
      </w:ins>
      <w:ins w:id="1532" w:author="Ridwan Permana Sidik" w:date="2015-11-04T09:41:00Z">
        <w:del w:id="1533" w:author="Alfiady" w:date="2016-09-23T10:29:00Z">
          <w:r w:rsidRPr="00F72FED">
            <w:rPr>
              <w:b/>
              <w:szCs w:val="24"/>
              <w:rPrChange w:id="1534" w:author="herwin-azis" w:date="2016-12-15T11:01:00Z">
                <w:rPr>
                  <w:szCs w:val="24"/>
                  <w:lang w:val="id-ID"/>
                </w:rPr>
              </w:rPrChange>
            </w:rPr>
            <w:delText>al</w:delText>
          </w:r>
        </w:del>
      </w:ins>
      <w:ins w:id="1535" w:author="Ridwan Permana Sidik" w:date="2015-11-04T09:40:00Z">
        <w:del w:id="1536" w:author="Alfiady" w:date="2016-09-23T10:29:00Z">
          <w:r w:rsidRPr="00F72FED">
            <w:rPr>
              <w:b/>
              <w:szCs w:val="24"/>
              <w:rPrChange w:id="1537" w:author="herwin-azis" w:date="2016-12-15T11:01:00Z">
                <w:rPr>
                  <w:szCs w:val="24"/>
                  <w:lang w:val="id-ID"/>
                </w:rPr>
              </w:rPrChange>
            </w:rPr>
            <w:delText xml:space="preserve"> </w:delText>
          </w:r>
        </w:del>
      </w:ins>
      <w:del w:id="1538" w:author="Alfiady" w:date="2016-09-23T10:29:00Z">
        <w:r w:rsidRPr="00F72FED">
          <w:rPr>
            <w:b/>
            <w:szCs w:val="24"/>
            <w:rPrChange w:id="1539" w:author="herwin-azis" w:date="2016-12-15T11:01:00Z">
              <w:rPr>
                <w:szCs w:val="24"/>
                <w:lang w:val="id-ID"/>
              </w:rPr>
            </w:rPrChange>
          </w:rPr>
          <w:delText xml:space="preserve">permeability </w:delText>
        </w:r>
      </w:del>
      <w:ins w:id="1540" w:author="Ridwan Permana Sidik" w:date="2015-11-04T09:41:00Z">
        <w:del w:id="1541" w:author="Alfiady" w:date="2016-09-23T10:29:00Z">
          <w:r w:rsidRPr="00F72FED">
            <w:rPr>
              <w:b/>
              <w:szCs w:val="24"/>
              <w:rPrChange w:id="1542" w:author="herwin-azis" w:date="2016-12-15T11:01:00Z">
                <w:rPr>
                  <w:szCs w:val="24"/>
                  <w:lang w:val="id-ID"/>
                </w:rPr>
              </w:rPrChange>
            </w:rPr>
            <w:delText>characteristic in RD geothermal field.</w:delText>
          </w:r>
        </w:del>
      </w:ins>
    </w:p>
    <w:p w:rsidR="007B4E01" w:rsidRPr="00F72FED" w:rsidRDefault="007B4E01">
      <w:pPr>
        <w:pStyle w:val="ListParagraph"/>
        <w:ind w:hanging="720"/>
        <w:rPr>
          <w:del w:id="1543" w:author="Alfiady" w:date="2016-09-23T10:29:00Z"/>
          <w:b/>
          <w:szCs w:val="24"/>
          <w:rPrChange w:id="1544" w:author="herwin-azis" w:date="2016-12-15T11:01:00Z">
            <w:rPr>
              <w:del w:id="1545" w:author="Alfiady" w:date="2016-09-23T10:29:00Z"/>
              <w:szCs w:val="24"/>
              <w:lang w:val="id-ID"/>
            </w:rPr>
          </w:rPrChange>
        </w:rPr>
        <w:pPrChange w:id="1546" w:author="herwin-azis" w:date="2016-12-14T10:37:00Z">
          <w:pPr>
            <w:pStyle w:val="BodyTextIndent"/>
            <w:ind w:left="720"/>
            <w:jc w:val="both"/>
          </w:pPr>
        </w:pPrChange>
      </w:pPr>
      <w:del w:id="1547" w:author="Alfiady" w:date="2016-09-23T10:29:00Z">
        <w:r w:rsidRPr="00F72FED">
          <w:rPr>
            <w:b/>
            <w:szCs w:val="24"/>
            <w:rPrChange w:id="1548" w:author="herwin-azis" w:date="2016-12-15T11:01:00Z">
              <w:rPr>
                <w:szCs w:val="24"/>
                <w:lang w:val="id-ID"/>
              </w:rPr>
            </w:rPrChange>
          </w:rPr>
          <w:delText>as fluid path way for geothermal system in Rantau Dedap.</w:delText>
        </w:r>
      </w:del>
      <w:ins w:id="1549" w:author="Dayinta Adi Dyaksa" w:date="2015-11-02T14:11:00Z">
        <w:del w:id="1550" w:author="Alfiady" w:date="2016-09-23T10:29:00Z">
          <w:r w:rsidRPr="00F72FED">
            <w:rPr>
              <w:b/>
              <w:szCs w:val="24"/>
              <w:rPrChange w:id="1551" w:author="herwin-azis" w:date="2016-12-15T11:01:00Z">
                <w:rPr/>
              </w:rPrChange>
            </w:rPr>
            <w:delText xml:space="preserve">especially in the southern area of RD where there is lack of structure information. </w:delText>
          </w:r>
        </w:del>
      </w:ins>
    </w:p>
    <w:p w:rsidR="007B4E01" w:rsidRPr="00F72FED" w:rsidRDefault="007B4E01">
      <w:pPr>
        <w:pStyle w:val="ListParagraph"/>
        <w:ind w:hanging="720"/>
        <w:rPr>
          <w:del w:id="1552" w:author="Alfiady" w:date="2016-09-23T10:29:00Z"/>
          <w:b/>
          <w:szCs w:val="24"/>
          <w:rPrChange w:id="1553" w:author="herwin-azis" w:date="2016-12-15T11:01:00Z">
            <w:rPr>
              <w:del w:id="1554" w:author="Alfiady" w:date="2016-09-23T10:29:00Z"/>
            </w:rPr>
          </w:rPrChange>
        </w:rPr>
        <w:pPrChange w:id="1555" w:author="herwin-azis" w:date="2016-12-14T10:37:00Z">
          <w:pPr>
            <w:pStyle w:val="BodyTextIndent"/>
            <w:ind w:left="720"/>
            <w:jc w:val="both"/>
          </w:pPr>
        </w:pPrChange>
      </w:pPr>
      <w:ins w:id="1556" w:author="Ridwan Permana Sidik" w:date="2015-11-04T09:44:00Z">
        <w:del w:id="1557" w:author="Alfiady" w:date="2016-09-23T10:29:00Z">
          <w:r w:rsidRPr="00F72FED">
            <w:rPr>
              <w:b/>
              <w:szCs w:val="24"/>
              <w:rPrChange w:id="1558" w:author="herwin-azis" w:date="2016-12-15T11:01:00Z">
                <w:rPr>
                  <w:szCs w:val="24"/>
                  <w:lang w:val="id-ID"/>
                </w:rPr>
              </w:rPrChange>
            </w:rPr>
            <w:delText xml:space="preserve">The survey will be divided into 2 (two) stages which are a </w:delText>
          </w:r>
        </w:del>
      </w:ins>
      <w:ins w:id="1559" w:author="Ridwan Permana Sidik" w:date="2015-11-04T09:45:00Z">
        <w:del w:id="1560" w:author="Alfiady" w:date="2016-09-23T10:29:00Z">
          <w:r w:rsidRPr="00F72FED">
            <w:rPr>
              <w:b/>
              <w:szCs w:val="24"/>
              <w:rPrChange w:id="1561" w:author="herwin-azis" w:date="2016-12-15T11:01:00Z">
                <w:rPr>
                  <w:szCs w:val="24"/>
                  <w:lang w:val="id-ID"/>
                </w:rPr>
              </w:rPrChange>
            </w:rPr>
            <w:delText>D</w:delText>
          </w:r>
        </w:del>
      </w:ins>
      <w:ins w:id="1562" w:author="Ridwan Permana Sidik" w:date="2015-11-04T09:44:00Z">
        <w:del w:id="1563" w:author="Alfiady" w:date="2016-09-23T10:29:00Z">
          <w:r w:rsidRPr="00F72FED">
            <w:rPr>
              <w:b/>
              <w:szCs w:val="24"/>
              <w:rPrChange w:id="1564" w:author="herwin-azis" w:date="2016-12-15T11:01:00Z">
                <w:rPr>
                  <w:szCs w:val="24"/>
                  <w:lang w:val="id-ID"/>
                </w:rPr>
              </w:rPrChange>
            </w:rPr>
            <w:delText xml:space="preserve">esktop </w:delText>
          </w:r>
        </w:del>
      </w:ins>
      <w:ins w:id="1565" w:author="Ridwan Permana Sidik" w:date="2015-11-04T09:45:00Z">
        <w:del w:id="1566" w:author="Alfiady" w:date="2016-09-23T10:29:00Z">
          <w:r w:rsidRPr="00F72FED">
            <w:rPr>
              <w:b/>
              <w:szCs w:val="24"/>
              <w:rPrChange w:id="1567" w:author="herwin-azis" w:date="2016-12-15T11:01:00Z">
                <w:rPr>
                  <w:szCs w:val="24"/>
                  <w:lang w:val="id-ID"/>
                </w:rPr>
              </w:rPrChange>
            </w:rPr>
            <w:delText>S</w:delText>
          </w:r>
        </w:del>
      </w:ins>
      <w:ins w:id="1568" w:author="Ridwan Permana Sidik" w:date="2015-11-04T09:44:00Z">
        <w:del w:id="1569" w:author="Alfiady" w:date="2016-09-23T10:29:00Z">
          <w:r w:rsidRPr="00F72FED">
            <w:rPr>
              <w:b/>
              <w:szCs w:val="24"/>
              <w:rPrChange w:id="1570" w:author="herwin-azis" w:date="2016-12-15T11:01:00Z">
                <w:rPr>
                  <w:szCs w:val="24"/>
                  <w:lang w:val="id-ID"/>
                </w:rPr>
              </w:rPrChange>
            </w:rPr>
            <w:delText>tudy, and Field Mapping</w:delText>
          </w:r>
        </w:del>
      </w:ins>
      <w:ins w:id="1571" w:author="Ridwan Permana Sidik" w:date="2015-11-04T09:45:00Z">
        <w:del w:id="1572" w:author="Alfiady" w:date="2016-09-23T10:29:00Z">
          <w:r w:rsidRPr="00F72FED">
            <w:rPr>
              <w:b/>
              <w:szCs w:val="24"/>
              <w:rPrChange w:id="1573" w:author="herwin-azis" w:date="2016-12-15T11:01:00Z">
                <w:rPr>
                  <w:szCs w:val="24"/>
                  <w:lang w:val="id-ID"/>
                </w:rPr>
              </w:rPrChange>
            </w:rPr>
            <w:delText xml:space="preserve"> program. The schedule will</w:delText>
          </w:r>
        </w:del>
      </w:ins>
      <w:ins w:id="1574" w:author="Ridwan Permana Sidik" w:date="2015-11-04T09:46:00Z">
        <w:del w:id="1575" w:author="Alfiady" w:date="2016-09-23T10:29:00Z">
          <w:r w:rsidRPr="00F72FED">
            <w:rPr>
              <w:b/>
              <w:szCs w:val="24"/>
              <w:rPrChange w:id="1576" w:author="herwin-azis" w:date="2016-12-15T11:01:00Z">
                <w:rPr>
                  <w:szCs w:val="24"/>
                  <w:lang w:val="id-ID"/>
                </w:rPr>
              </w:rPrChange>
            </w:rPr>
            <w:delText xml:space="preserve"> </w:delText>
          </w:r>
        </w:del>
      </w:ins>
      <w:del w:id="1577" w:author="Alfiady" w:date="2016-09-23T10:29:00Z">
        <w:r w:rsidRPr="00F72FED">
          <w:rPr>
            <w:b/>
            <w:szCs w:val="24"/>
            <w:rPrChange w:id="1578" w:author="herwin-azis" w:date="2016-12-15T11:01:00Z">
              <w:rPr/>
            </w:rPrChange>
          </w:rPr>
          <w:delText xml:space="preserve">The survey will be used as a hard data constraint as the </w:delText>
        </w:r>
      </w:del>
      <w:ins w:id="1579" w:author="Dayinta Adi Dyaksa" w:date="2015-11-02T14:13:00Z">
        <w:del w:id="1580" w:author="Alfiady" w:date="2016-09-23T10:29:00Z">
          <w:r w:rsidRPr="00F72FED">
            <w:rPr>
              <w:b/>
              <w:szCs w:val="24"/>
              <w:rPrChange w:id="1581" w:author="herwin-azis" w:date="2016-12-15T11:01:00Z">
                <w:rPr/>
              </w:rPrChange>
            </w:rPr>
            <w:delText xml:space="preserve">for </w:delText>
          </w:r>
        </w:del>
      </w:ins>
      <w:del w:id="1582" w:author="Alfiady" w:date="2016-09-23T10:29:00Z">
        <w:r w:rsidRPr="00F72FED">
          <w:rPr>
            <w:b/>
            <w:szCs w:val="24"/>
            <w:rPrChange w:id="1583" w:author="herwin-azis" w:date="2016-12-15T11:01:00Z">
              <w:rPr>
                <w:szCs w:val="24"/>
                <w:lang w:val="id-ID"/>
              </w:rPr>
            </w:rPrChange>
          </w:rPr>
          <w:delText>second stage of assessment of structural geology in Rantau Dedap</w:delText>
        </w:r>
      </w:del>
      <w:ins w:id="1584" w:author="Dayinta Adi Dyaksa" w:date="2015-11-02T14:14:00Z">
        <w:del w:id="1585" w:author="Alfiady" w:date="2016-09-23T10:29:00Z">
          <w:r w:rsidRPr="00F72FED">
            <w:rPr>
              <w:b/>
              <w:szCs w:val="24"/>
              <w:rPrChange w:id="1586" w:author="herwin-azis" w:date="2016-12-15T11:01:00Z">
                <w:rPr/>
              </w:rPrChange>
            </w:rPr>
            <w:delText xml:space="preserve"> RD</w:delText>
          </w:r>
        </w:del>
      </w:ins>
      <w:del w:id="1587" w:author="Alfiady" w:date="2016-09-23T10:29:00Z">
        <w:r w:rsidRPr="00F72FED">
          <w:rPr>
            <w:b/>
            <w:szCs w:val="24"/>
            <w:rPrChange w:id="1588" w:author="herwin-azis" w:date="2016-12-15T11:01:00Z">
              <w:rPr/>
            </w:rPrChange>
          </w:rPr>
          <w:delText xml:space="preserve">. The survey will be conducted approximately 4 </w:delText>
        </w:r>
      </w:del>
      <w:ins w:id="1589" w:author="Ridwan Permana Sidik" w:date="2015-11-04T09:48:00Z">
        <w:del w:id="1590" w:author="Alfiady" w:date="2016-09-23T10:29:00Z">
          <w:r w:rsidRPr="00F72FED">
            <w:rPr>
              <w:b/>
              <w:szCs w:val="24"/>
              <w:rPrChange w:id="1591" w:author="herwin-azis" w:date="2016-12-15T11:01:00Z">
                <w:rPr>
                  <w:szCs w:val="24"/>
                  <w:lang w:val="id-ID"/>
                </w:rPr>
              </w:rPrChange>
            </w:rPr>
            <w:delText>2</w:delText>
          </w:r>
        </w:del>
      </w:ins>
      <w:ins w:id="1592" w:author="Ridwan Permana Sidik" w:date="2015-11-04T09:47:00Z">
        <w:del w:id="1593" w:author="Alfiady" w:date="2016-09-23T10:29:00Z">
          <w:r w:rsidRPr="00F72FED">
            <w:rPr>
              <w:b/>
              <w:szCs w:val="24"/>
              <w:rPrChange w:id="1594" w:author="herwin-azis" w:date="2016-12-15T11:01:00Z">
                <w:rPr/>
              </w:rPrChange>
            </w:rPr>
            <w:delText xml:space="preserve"> </w:delText>
          </w:r>
        </w:del>
      </w:ins>
      <w:del w:id="1595" w:author="Alfiady" w:date="2016-09-23T10:29:00Z">
        <w:r w:rsidRPr="00F72FED">
          <w:rPr>
            <w:b/>
            <w:szCs w:val="24"/>
            <w:rPrChange w:id="1596" w:author="herwin-azis" w:date="2016-12-15T11:01:00Z">
              <w:rPr/>
            </w:rPrChange>
          </w:rPr>
          <w:delText xml:space="preserve">weeks </w:delText>
        </w:r>
      </w:del>
      <w:ins w:id="1597" w:author="Ridwan Permana Sidik" w:date="2015-11-04T09:48:00Z">
        <w:del w:id="1598" w:author="Alfiady" w:date="2016-09-23T10:29:00Z">
          <w:r w:rsidRPr="00F72FED">
            <w:rPr>
              <w:b/>
              <w:szCs w:val="24"/>
              <w:rPrChange w:id="1599" w:author="herwin-azis" w:date="2016-12-15T11:01:00Z">
                <w:rPr>
                  <w:szCs w:val="24"/>
                  <w:lang w:val="id-ID"/>
                </w:rPr>
              </w:rPrChange>
            </w:rPr>
            <w:delText xml:space="preserve">months </w:delText>
          </w:r>
        </w:del>
      </w:ins>
      <w:del w:id="1600" w:author="Alfiady" w:date="2016-09-23T10:29:00Z">
        <w:r w:rsidRPr="00F72FED">
          <w:rPr>
            <w:b/>
            <w:szCs w:val="24"/>
            <w:rPrChange w:id="1601" w:author="herwin-azis" w:date="2016-12-15T11:01:00Z">
              <w:rPr/>
            </w:rPrChange>
          </w:rPr>
          <w:delText xml:space="preserve">for desktop study and 8 </w:delText>
        </w:r>
      </w:del>
      <w:ins w:id="1602" w:author="Ridwan Permana Sidik" w:date="2015-11-04T09:52:00Z">
        <w:del w:id="1603" w:author="Alfiady" w:date="2016-09-23T10:29:00Z">
          <w:r w:rsidRPr="00F72FED">
            <w:rPr>
              <w:b/>
              <w:szCs w:val="24"/>
              <w:rPrChange w:id="1604" w:author="herwin-azis" w:date="2016-12-15T11:01:00Z">
                <w:rPr>
                  <w:color w:val="FF0000"/>
                  <w:szCs w:val="24"/>
                  <w:lang w:val="id-ID"/>
                </w:rPr>
              </w:rPrChange>
            </w:rPr>
            <w:delText xml:space="preserve">3 </w:delText>
          </w:r>
        </w:del>
      </w:ins>
      <w:del w:id="1605" w:author="Alfiady" w:date="2016-09-23T10:29:00Z">
        <w:r w:rsidRPr="00F72FED">
          <w:rPr>
            <w:b/>
            <w:szCs w:val="24"/>
            <w:rPrChange w:id="1606" w:author="herwin-azis" w:date="2016-12-15T11:01:00Z">
              <w:rPr>
                <w:szCs w:val="24"/>
                <w:lang w:val="id-ID"/>
              </w:rPr>
            </w:rPrChange>
          </w:rPr>
          <w:delText xml:space="preserve">weeks </w:delText>
        </w:r>
      </w:del>
      <w:ins w:id="1607" w:author="Ridwan Permana Sidik" w:date="2015-11-04T09:48:00Z">
        <w:del w:id="1608" w:author="Alfiady" w:date="2016-09-23T10:29:00Z">
          <w:r w:rsidRPr="00F72FED">
            <w:rPr>
              <w:b/>
              <w:szCs w:val="24"/>
              <w:rPrChange w:id="1609" w:author="herwin-azis" w:date="2016-12-15T11:01:00Z">
                <w:rPr>
                  <w:szCs w:val="24"/>
                  <w:lang w:val="id-ID"/>
                </w:rPr>
              </w:rPrChange>
            </w:rPr>
            <w:delText>mo</w:delText>
          </w:r>
        </w:del>
      </w:ins>
      <w:ins w:id="1610" w:author="Ridwan Permana Sidik" w:date="2015-11-04T09:49:00Z">
        <w:del w:id="1611" w:author="Alfiady" w:date="2016-09-23T10:29:00Z">
          <w:r w:rsidRPr="00F72FED">
            <w:rPr>
              <w:b/>
              <w:szCs w:val="24"/>
              <w:rPrChange w:id="1612" w:author="herwin-azis" w:date="2016-12-15T11:01:00Z">
                <w:rPr>
                  <w:szCs w:val="24"/>
                  <w:lang w:val="id-ID"/>
                </w:rPr>
              </w:rPrChange>
            </w:rPr>
            <w:delText>n</w:delText>
          </w:r>
        </w:del>
      </w:ins>
      <w:ins w:id="1613" w:author="Ridwan Permana Sidik" w:date="2015-11-04T09:48:00Z">
        <w:del w:id="1614" w:author="Alfiady" w:date="2016-09-23T10:29:00Z">
          <w:r w:rsidRPr="00F72FED">
            <w:rPr>
              <w:b/>
              <w:szCs w:val="24"/>
              <w:rPrChange w:id="1615" w:author="herwin-azis" w:date="2016-12-15T11:01:00Z">
                <w:rPr>
                  <w:szCs w:val="24"/>
                  <w:lang w:val="id-ID"/>
                </w:rPr>
              </w:rPrChange>
            </w:rPr>
            <w:delText xml:space="preserve">ths </w:delText>
          </w:r>
        </w:del>
      </w:ins>
      <w:del w:id="1616" w:author="Alfiady" w:date="2016-09-23T10:29:00Z">
        <w:r w:rsidRPr="00F72FED">
          <w:rPr>
            <w:b/>
            <w:szCs w:val="24"/>
            <w:rPrChange w:id="1617" w:author="herwin-azis" w:date="2016-12-15T11:01:00Z">
              <w:rPr>
                <w:szCs w:val="24"/>
                <w:lang w:val="id-ID"/>
              </w:rPr>
            </w:rPrChange>
          </w:rPr>
          <w:delText xml:space="preserve">for </w:delText>
        </w:r>
      </w:del>
      <w:ins w:id="1618" w:author="Dayinta Adi Dyaksa" w:date="2015-11-02T14:14:00Z">
        <w:del w:id="1619" w:author="Alfiady" w:date="2016-09-23T10:29:00Z">
          <w:r w:rsidRPr="00F72FED">
            <w:rPr>
              <w:b/>
              <w:szCs w:val="24"/>
              <w:rPrChange w:id="1620" w:author="herwin-azis" w:date="2016-12-15T11:01:00Z">
                <w:rPr/>
              </w:rPrChange>
            </w:rPr>
            <w:delText xml:space="preserve">field data </w:delText>
          </w:r>
        </w:del>
      </w:ins>
      <w:del w:id="1621" w:author="Alfiady" w:date="2016-09-23T10:29:00Z">
        <w:r w:rsidRPr="00F72FED">
          <w:rPr>
            <w:b/>
            <w:szCs w:val="24"/>
            <w:rPrChange w:id="1622" w:author="herwin-azis" w:date="2016-12-15T11:01:00Z">
              <w:rPr/>
            </w:rPrChange>
          </w:rPr>
          <w:delText>collecting</w:delText>
        </w:r>
      </w:del>
      <w:ins w:id="1623" w:author="Ridwan Permana Sidik" w:date="2015-11-04T09:53:00Z">
        <w:del w:id="1624" w:author="Alfiady" w:date="2016-09-23T10:29:00Z">
          <w:r w:rsidRPr="00F72FED">
            <w:rPr>
              <w:b/>
              <w:szCs w:val="24"/>
              <w:rPrChange w:id="1625" w:author="herwin-azis" w:date="2016-12-15T11:01:00Z">
                <w:rPr>
                  <w:szCs w:val="24"/>
                  <w:lang w:val="id-ID"/>
                </w:rPr>
              </w:rPrChange>
            </w:rPr>
            <w:delText xml:space="preserve"> include final report</w:delText>
          </w:r>
        </w:del>
      </w:ins>
      <w:del w:id="1626" w:author="Alfiady" w:date="2016-09-23T10:29:00Z">
        <w:r w:rsidRPr="00F72FED">
          <w:rPr>
            <w:b/>
            <w:szCs w:val="24"/>
            <w:rPrChange w:id="1627" w:author="herwin-azis" w:date="2016-12-15T11:01:00Z">
              <w:rPr>
                <w:szCs w:val="24"/>
                <w:lang w:val="id-ID"/>
              </w:rPr>
            </w:rPrChange>
          </w:rPr>
          <w:delText xml:space="preserve"> data in the field. Good </w:delText>
        </w:r>
      </w:del>
      <w:ins w:id="1628" w:author="Dayinta Adi Dyaksa" w:date="2015-11-02T14:14:00Z">
        <w:del w:id="1629" w:author="Alfiady" w:date="2016-09-23T10:29:00Z">
          <w:r w:rsidRPr="00F72FED">
            <w:rPr>
              <w:b/>
              <w:szCs w:val="24"/>
              <w:rPrChange w:id="1630" w:author="herwin-azis" w:date="2016-12-15T11:01:00Z">
                <w:rPr/>
              </w:rPrChange>
            </w:rPr>
            <w:delText xml:space="preserve">Appropriate </w:delText>
          </w:r>
        </w:del>
      </w:ins>
      <w:del w:id="1631" w:author="Alfiady" w:date="2016-09-23T10:29:00Z">
        <w:r w:rsidRPr="00F72FED">
          <w:rPr>
            <w:b/>
            <w:szCs w:val="24"/>
            <w:rPrChange w:id="1632" w:author="herwin-azis" w:date="2016-12-15T11:01:00Z">
              <w:rPr/>
            </w:rPrChange>
          </w:rPr>
          <w:delText xml:space="preserve">logistic support is highly required to ensure the smoothness of </w:delText>
        </w:r>
      </w:del>
      <w:ins w:id="1633" w:author="Dayinta Adi Dyaksa" w:date="2015-11-02T14:15:00Z">
        <w:del w:id="1634" w:author="Alfiady" w:date="2016-09-23T10:29:00Z">
          <w:r w:rsidRPr="00F72FED">
            <w:rPr>
              <w:b/>
              <w:szCs w:val="24"/>
              <w:rPrChange w:id="1635" w:author="herwin-azis" w:date="2016-12-15T11:01:00Z">
                <w:rPr/>
              </w:rPrChange>
            </w:rPr>
            <w:delText xml:space="preserve">working efficiency and </w:delText>
          </w:r>
        </w:del>
      </w:ins>
      <w:del w:id="1636" w:author="Alfiady" w:date="2016-09-23T10:29:00Z">
        <w:r w:rsidRPr="00F72FED">
          <w:rPr>
            <w:b/>
            <w:szCs w:val="24"/>
            <w:rPrChange w:id="1637" w:author="herwin-azis" w:date="2016-12-15T11:01:00Z">
              <w:rPr/>
            </w:rPrChange>
          </w:rPr>
          <w:delText>high quality data acquisition during the survey.</w:delText>
        </w:r>
      </w:del>
    </w:p>
    <w:p w:rsidR="007B4E01" w:rsidRPr="00F72FED" w:rsidRDefault="007B4E01">
      <w:pPr>
        <w:pStyle w:val="ListParagraph"/>
        <w:ind w:hanging="720"/>
        <w:rPr>
          <w:del w:id="1638" w:author="Alfiady" w:date="2016-04-19T15:40:00Z"/>
          <w:szCs w:val="24"/>
          <w:rPrChange w:id="1639" w:author="herwin-azis" w:date="2016-12-15T11:01:00Z">
            <w:rPr>
              <w:del w:id="1640" w:author="Alfiady" w:date="2016-04-19T15:40:00Z"/>
              <w:kern w:val="28"/>
              <w:sz w:val="24"/>
              <w:lang w:val="en-NZ"/>
            </w:rPr>
          </w:rPrChange>
        </w:rPr>
        <w:pPrChange w:id="1641" w:author="herwin-azis" w:date="2016-12-14T10:37:00Z">
          <w:pPr>
            <w:pStyle w:val="Heading1"/>
            <w:keepNext w:val="0"/>
            <w:numPr>
              <w:numId w:val="1"/>
            </w:numPr>
            <w:tabs>
              <w:tab w:val="num" w:pos="360"/>
            </w:tabs>
            <w:spacing w:before="240" w:after="60"/>
            <w:ind w:left="360" w:hanging="360"/>
            <w:jc w:val="left"/>
          </w:pPr>
        </w:pPrChange>
      </w:pPr>
      <w:del w:id="1642" w:author="Alfiady" w:date="2016-04-19T15:40:00Z">
        <w:r w:rsidRPr="00F72FED">
          <w:rPr>
            <w:b/>
            <w:szCs w:val="24"/>
            <w:rPrChange w:id="1643" w:author="herwin-azis" w:date="2016-12-15T11:01:00Z">
              <w:rPr>
                <w:b w:val="0"/>
                <w:kern w:val="28"/>
                <w:lang w:val="en-NZ"/>
              </w:rPr>
            </w:rPrChange>
          </w:rPr>
          <w:delText>SCOPE OF WORK</w:delText>
        </w:r>
      </w:del>
    </w:p>
    <w:p w:rsidR="007B4E01" w:rsidRPr="00F72FED" w:rsidRDefault="007B4E01">
      <w:pPr>
        <w:pStyle w:val="ListParagraph"/>
        <w:ind w:hanging="720"/>
        <w:rPr>
          <w:ins w:id="1644" w:author="user" w:date="2015-11-06T10:58:00Z"/>
          <w:del w:id="1645" w:author="Alfiady" w:date="2016-04-19T14:47:00Z"/>
          <w:b/>
          <w:szCs w:val="24"/>
          <w:rPrChange w:id="1646" w:author="herwin-azis" w:date="2016-12-15T11:01:00Z">
            <w:rPr>
              <w:ins w:id="1647" w:author="user" w:date="2015-11-06T10:58:00Z"/>
              <w:del w:id="1648" w:author="Alfiady" w:date="2016-04-19T14:47:00Z"/>
            </w:rPr>
          </w:rPrChange>
        </w:rPr>
        <w:pPrChange w:id="1649" w:author="herwin-azis" w:date="2016-12-14T10:37:00Z">
          <w:pPr>
            <w:pStyle w:val="BodyTextIndent"/>
            <w:ind w:left="720"/>
            <w:jc w:val="both"/>
          </w:pPr>
        </w:pPrChange>
      </w:pPr>
      <w:del w:id="1650" w:author="Alfiady" w:date="2016-04-19T14:47:00Z">
        <w:r w:rsidRPr="00F72FED">
          <w:rPr>
            <w:b/>
            <w:szCs w:val="24"/>
            <w:rPrChange w:id="1651" w:author="herwin-azis" w:date="2016-12-15T11:01:00Z">
              <w:rPr>
                <w:szCs w:val="24"/>
              </w:rPr>
            </w:rPrChange>
          </w:rPr>
          <w:delText xml:space="preserve">As part of exploration/development?? stage, Supreme Energy plan to conduct a detail structural geology mapping project at Rantau Dedap geothermal field in South Sumatera province (Appendix </w:delText>
        </w:r>
      </w:del>
      <w:ins w:id="1652" w:author="Ridwan Permana Sidik" w:date="2015-11-03T07:43:00Z">
        <w:del w:id="1653" w:author="Alfiady" w:date="2016-04-19T14:47:00Z">
          <w:r w:rsidRPr="00F72FED">
            <w:rPr>
              <w:b/>
              <w:szCs w:val="24"/>
              <w:rPrChange w:id="1654" w:author="herwin-azis" w:date="2016-12-15T11:01:00Z">
                <w:rPr>
                  <w:color w:val="FF0000"/>
                  <w:szCs w:val="24"/>
                  <w:lang w:val="id-ID"/>
                </w:rPr>
              </w:rPrChange>
            </w:rPr>
            <w:delText xml:space="preserve">Figure </w:delText>
          </w:r>
        </w:del>
      </w:ins>
      <w:del w:id="1655" w:author="Alfiady" w:date="2016-04-19T14:47:00Z">
        <w:r w:rsidRPr="00F72FED">
          <w:rPr>
            <w:b/>
            <w:szCs w:val="24"/>
            <w:rPrChange w:id="1656" w:author="herwin-azis" w:date="2016-12-15T11:01:00Z">
              <w:rPr>
                <w:szCs w:val="24"/>
              </w:rPr>
            </w:rPrChange>
          </w:rPr>
          <w:delText>1). The objectives of this project are:</w:delText>
        </w:r>
      </w:del>
      <w:ins w:id="1657" w:author="user" w:date="2015-11-05T12:51:00Z">
        <w:del w:id="1658" w:author="Alfiady" w:date="2016-04-19T14:47:00Z">
          <w:r w:rsidRPr="00F72FED">
            <w:rPr>
              <w:b/>
              <w:szCs w:val="24"/>
              <w:rPrChange w:id="1659" w:author="herwin-azis" w:date="2016-12-15T11:01:00Z">
                <w:rPr/>
              </w:rPrChange>
            </w:rPr>
            <w:delText xml:space="preserve">The </w:delText>
          </w:r>
          <w:r w:rsidRPr="00F72FED">
            <w:rPr>
              <w:b/>
              <w:szCs w:val="24"/>
              <w:rPrChange w:id="1660" w:author="herwin-azis" w:date="2016-12-15T11:01:00Z">
                <w:rPr/>
              </w:rPrChange>
            </w:rPr>
            <w:lastRenderedPageBreak/>
            <w:delText>following are scope of work</w:delText>
          </w:r>
        </w:del>
      </w:ins>
      <w:ins w:id="1661" w:author="user" w:date="2015-11-06T11:09:00Z">
        <w:del w:id="1662" w:author="Alfiady" w:date="2016-04-19T14:47:00Z">
          <w:r w:rsidRPr="00F72FED">
            <w:rPr>
              <w:b/>
              <w:szCs w:val="24"/>
              <w:rPrChange w:id="1663" w:author="herwin-azis" w:date="2016-12-15T11:01:00Z">
                <w:rPr/>
              </w:rPrChange>
            </w:rPr>
            <w:delText xml:space="preserve"> that contractor </w:delText>
          </w:r>
        </w:del>
      </w:ins>
      <w:ins w:id="1664" w:author="user" w:date="2015-11-06T11:10:00Z">
        <w:del w:id="1665" w:author="Alfiady" w:date="2016-04-19T14:47:00Z">
          <w:r w:rsidRPr="00F72FED">
            <w:rPr>
              <w:b/>
              <w:szCs w:val="24"/>
              <w:rPrChange w:id="1666" w:author="herwin-azis" w:date="2016-12-15T11:01:00Z">
                <w:rPr/>
              </w:rPrChange>
            </w:rPr>
            <w:delText>must perform during project of</w:delText>
          </w:r>
        </w:del>
      </w:ins>
      <w:ins w:id="1667" w:author="user" w:date="2015-11-06T11:09:00Z">
        <w:del w:id="1668" w:author="Alfiady" w:date="2016-04-19T14:47:00Z">
          <w:r w:rsidRPr="00F72FED">
            <w:rPr>
              <w:b/>
              <w:szCs w:val="24"/>
              <w:rPrChange w:id="1669" w:author="herwin-azis" w:date="2016-12-15T11:01:00Z">
                <w:rPr/>
              </w:rPrChange>
            </w:rPr>
            <w:delText xml:space="preserve"> </w:delText>
          </w:r>
        </w:del>
      </w:ins>
      <w:ins w:id="1670" w:author="user" w:date="2015-11-06T10:57:00Z">
        <w:del w:id="1671" w:author="Alfiady" w:date="2016-04-19T14:47:00Z">
          <w:r w:rsidRPr="00F72FED">
            <w:rPr>
              <w:b/>
              <w:szCs w:val="24"/>
              <w:rPrChange w:id="1672" w:author="herwin-azis" w:date="2016-12-15T11:01:00Z">
                <w:rPr/>
              </w:rPrChange>
            </w:rPr>
            <w:delText>detail surface</w:delText>
          </w:r>
        </w:del>
      </w:ins>
      <w:ins w:id="1673" w:author="user" w:date="2015-11-06T10:56:00Z">
        <w:del w:id="1674" w:author="Alfiady" w:date="2016-04-19T14:47:00Z">
          <w:r w:rsidRPr="00F72FED">
            <w:rPr>
              <w:b/>
              <w:szCs w:val="24"/>
              <w:rPrChange w:id="1675" w:author="herwin-azis" w:date="2016-12-15T11:01:00Z">
                <w:rPr/>
              </w:rPrChange>
            </w:rPr>
            <w:delText xml:space="preserve"> mapping and structure geology </w:delText>
          </w:r>
        </w:del>
      </w:ins>
      <w:ins w:id="1676" w:author="user" w:date="2015-11-06T10:57:00Z">
        <w:del w:id="1677" w:author="Alfiady" w:date="2016-04-19T14:47:00Z">
          <w:r w:rsidRPr="00F72FED">
            <w:rPr>
              <w:b/>
              <w:szCs w:val="24"/>
              <w:rPrChange w:id="1678" w:author="herwin-azis" w:date="2016-12-15T11:01:00Z">
                <w:rPr/>
              </w:rPrChange>
            </w:rPr>
            <w:delText>evaluation in Rantau Dedap:</w:delText>
          </w:r>
        </w:del>
      </w:ins>
    </w:p>
    <w:p w:rsidR="007B4E01" w:rsidRPr="00F72FED" w:rsidRDefault="007B4E01">
      <w:pPr>
        <w:pStyle w:val="ListParagraph"/>
        <w:ind w:hanging="720"/>
        <w:rPr>
          <w:del w:id="1679" w:author="Alfiady" w:date="2016-04-19T14:47:00Z"/>
          <w:b/>
          <w:szCs w:val="24"/>
          <w:rPrChange w:id="1680" w:author="herwin-azis" w:date="2016-12-15T11:01:00Z">
            <w:rPr>
              <w:del w:id="1681" w:author="Alfiady" w:date="2016-04-19T14:47:00Z"/>
            </w:rPr>
          </w:rPrChange>
        </w:rPr>
        <w:pPrChange w:id="1682" w:author="herwin-azis" w:date="2016-12-14T10:37:00Z">
          <w:pPr>
            <w:pStyle w:val="BodyTextIndent"/>
            <w:ind w:left="720"/>
            <w:jc w:val="both"/>
          </w:pPr>
        </w:pPrChange>
      </w:pPr>
    </w:p>
    <w:p w:rsidR="007B4E01" w:rsidRPr="00F72FED" w:rsidRDefault="007B4E01">
      <w:pPr>
        <w:pStyle w:val="ListParagraph"/>
        <w:ind w:hanging="720"/>
        <w:rPr>
          <w:ins w:id="1683" w:author="user" w:date="2015-11-16T10:36:00Z"/>
          <w:del w:id="1684" w:author="Alfiady" w:date="2016-04-19T14:47:00Z"/>
          <w:b/>
          <w:szCs w:val="24"/>
          <w:rPrChange w:id="1685" w:author="herwin-azis" w:date="2016-12-15T11:01:00Z">
            <w:rPr>
              <w:ins w:id="1686" w:author="user" w:date="2015-11-16T10:36:00Z"/>
              <w:del w:id="1687" w:author="Alfiady" w:date="2016-04-19T14:47:00Z"/>
            </w:rPr>
          </w:rPrChange>
        </w:rPr>
        <w:pPrChange w:id="1688" w:author="herwin-azis" w:date="2016-12-14T10:37:00Z">
          <w:pPr>
            <w:pStyle w:val="ListParagraph"/>
            <w:numPr>
              <w:numId w:val="4"/>
            </w:numPr>
            <w:spacing w:after="200" w:line="276" w:lineRule="auto"/>
            <w:ind w:left="1080" w:hanging="360"/>
            <w:contextualSpacing/>
          </w:pPr>
        </w:pPrChange>
      </w:pPr>
      <w:ins w:id="1689" w:author="user" w:date="2015-11-06T11:09:00Z">
        <w:del w:id="1690" w:author="Alfiady" w:date="2016-04-19T14:47:00Z">
          <w:r w:rsidRPr="00F72FED">
            <w:rPr>
              <w:b/>
              <w:szCs w:val="24"/>
              <w:rPrChange w:id="1691" w:author="herwin-azis" w:date="2016-12-15T11:01:00Z">
                <w:rPr/>
              </w:rPrChange>
            </w:rPr>
            <w:delText>C</w:delText>
          </w:r>
        </w:del>
      </w:ins>
      <w:ins w:id="1692" w:author="user" w:date="2015-11-06T11:02:00Z">
        <w:del w:id="1693" w:author="Alfiady" w:date="2016-04-19T14:47:00Z">
          <w:r w:rsidRPr="00F72FED">
            <w:rPr>
              <w:b/>
              <w:szCs w:val="24"/>
              <w:rPrChange w:id="1694" w:author="herwin-azis" w:date="2016-12-15T11:01:00Z">
                <w:rPr/>
              </w:rPrChange>
            </w:rPr>
            <w:delText>onduct</w:delText>
          </w:r>
        </w:del>
      </w:ins>
      <w:ins w:id="1695" w:author="user" w:date="2015-11-05T12:55:00Z">
        <w:del w:id="1696" w:author="Alfiady" w:date="2016-04-19T14:47:00Z">
          <w:r w:rsidRPr="00F72FED">
            <w:rPr>
              <w:b/>
              <w:szCs w:val="24"/>
              <w:rPrChange w:id="1697" w:author="herwin-azis" w:date="2016-12-15T11:01:00Z">
                <w:rPr/>
              </w:rPrChange>
            </w:rPr>
            <w:delText xml:space="preserve"> desktop study</w:delText>
          </w:r>
        </w:del>
      </w:ins>
      <w:ins w:id="1698" w:author="user" w:date="2015-11-06T11:02:00Z">
        <w:del w:id="1699" w:author="Alfiady" w:date="2016-04-19T14:47:00Z">
          <w:r w:rsidRPr="00F72FED">
            <w:rPr>
              <w:b/>
              <w:szCs w:val="24"/>
              <w:rPrChange w:id="1700" w:author="herwin-azis" w:date="2016-12-15T11:01:00Z">
                <w:rPr/>
              </w:rPrChange>
            </w:rPr>
            <w:delText>, detail field mapping,</w:delText>
          </w:r>
        </w:del>
      </w:ins>
      <w:ins w:id="1701" w:author="user" w:date="2015-11-06T11:19:00Z">
        <w:del w:id="1702" w:author="Alfiady" w:date="2016-04-19T14:47:00Z">
          <w:r w:rsidRPr="00F72FED">
            <w:rPr>
              <w:b/>
              <w:szCs w:val="24"/>
              <w:rPrChange w:id="1703" w:author="herwin-azis" w:date="2016-12-15T11:01:00Z">
                <w:rPr/>
              </w:rPrChange>
            </w:rPr>
            <w:delText xml:space="preserve"> laboratory analysis</w:delText>
          </w:r>
        </w:del>
      </w:ins>
      <w:ins w:id="1704" w:author="user" w:date="2015-11-06T13:31:00Z">
        <w:del w:id="1705" w:author="Alfiady" w:date="2016-04-19T14:47:00Z">
          <w:r w:rsidRPr="00F72FED">
            <w:rPr>
              <w:b/>
              <w:szCs w:val="24"/>
              <w:rPrChange w:id="1706" w:author="herwin-azis" w:date="2016-12-15T11:01:00Z">
                <w:rPr/>
              </w:rPrChange>
            </w:rPr>
            <w:delText xml:space="preserve">, </w:delText>
          </w:r>
        </w:del>
      </w:ins>
      <w:ins w:id="1707" w:author="user" w:date="2015-11-06T11:02:00Z">
        <w:del w:id="1708" w:author="Alfiady" w:date="2016-04-19T14:47:00Z">
          <w:r w:rsidRPr="00F72FED">
            <w:rPr>
              <w:b/>
              <w:szCs w:val="24"/>
              <w:rPrChange w:id="1709" w:author="herwin-azis" w:date="2016-12-15T11:01:00Z">
                <w:rPr/>
              </w:rPrChange>
            </w:rPr>
            <w:delText>reporting</w:delText>
          </w:r>
        </w:del>
      </w:ins>
      <w:ins w:id="1710" w:author="user" w:date="2015-11-16T10:37:00Z">
        <w:del w:id="1711" w:author="Alfiady" w:date="2016-04-19T14:47:00Z">
          <w:r w:rsidRPr="00F72FED">
            <w:rPr>
              <w:b/>
              <w:szCs w:val="24"/>
              <w:rPrChange w:id="1712" w:author="herwin-azis" w:date="2016-12-15T11:01:00Z">
                <w:rPr/>
              </w:rPrChange>
            </w:rPr>
            <w:delText xml:space="preserve"> and presentation, </w:delText>
          </w:r>
        </w:del>
      </w:ins>
      <w:ins w:id="1713" w:author="user" w:date="2015-11-06T13:31:00Z">
        <w:del w:id="1714" w:author="Alfiady" w:date="2016-04-19T14:47:00Z">
          <w:r w:rsidRPr="00F72FED">
            <w:rPr>
              <w:b/>
              <w:szCs w:val="24"/>
              <w:rPrChange w:id="1715" w:author="herwin-azis" w:date="2016-12-15T11:01:00Z">
                <w:rPr/>
              </w:rPrChange>
            </w:rPr>
            <w:delText xml:space="preserve">and </w:delText>
          </w:r>
        </w:del>
      </w:ins>
      <w:ins w:id="1716" w:author="user" w:date="2015-11-16T10:38:00Z">
        <w:del w:id="1717" w:author="Alfiady" w:date="2016-04-19T14:47:00Z">
          <w:r w:rsidRPr="00F72FED">
            <w:rPr>
              <w:b/>
              <w:szCs w:val="24"/>
              <w:rPrChange w:id="1718" w:author="herwin-azis" w:date="2016-12-15T11:01:00Z">
                <w:rPr/>
              </w:rPrChange>
            </w:rPr>
            <w:delText xml:space="preserve">technical </w:delText>
          </w:r>
        </w:del>
      </w:ins>
      <w:ins w:id="1719" w:author="user" w:date="2015-11-06T11:02:00Z">
        <w:del w:id="1720" w:author="Alfiady" w:date="2016-04-19T14:47:00Z">
          <w:r w:rsidRPr="00F72FED">
            <w:rPr>
              <w:b/>
              <w:szCs w:val="24"/>
              <w:rPrChange w:id="1721" w:author="herwin-azis" w:date="2016-12-15T11:01:00Z">
                <w:rPr/>
              </w:rPrChange>
            </w:rPr>
            <w:delText>discussion</w:delText>
          </w:r>
        </w:del>
      </w:ins>
      <w:ins w:id="1722" w:author="user" w:date="2015-11-06T13:29:00Z">
        <w:del w:id="1723" w:author="Alfiady" w:date="2016-04-19T14:47:00Z">
          <w:r w:rsidRPr="00F72FED">
            <w:rPr>
              <w:b/>
              <w:szCs w:val="24"/>
              <w:rPrChange w:id="1724" w:author="herwin-azis" w:date="2016-12-15T11:01:00Z">
                <w:rPr/>
              </w:rPrChange>
            </w:rPr>
            <w:delText xml:space="preserve"> session</w:delText>
          </w:r>
        </w:del>
      </w:ins>
      <w:ins w:id="1725" w:author="user" w:date="2015-11-16T11:19:00Z">
        <w:del w:id="1726" w:author="Alfiady" w:date="2016-04-19T14:47:00Z">
          <w:r w:rsidRPr="00F72FED">
            <w:rPr>
              <w:b/>
              <w:szCs w:val="24"/>
              <w:rPrChange w:id="1727" w:author="herwin-azis" w:date="2016-12-15T11:01:00Z">
                <w:rPr/>
              </w:rPrChange>
            </w:rPr>
            <w:delText>.</w:delText>
          </w:r>
        </w:del>
      </w:ins>
    </w:p>
    <w:p w:rsidR="007B4E01" w:rsidRPr="00F72FED" w:rsidRDefault="007B4E01">
      <w:pPr>
        <w:pStyle w:val="ListParagraph"/>
        <w:ind w:hanging="720"/>
        <w:rPr>
          <w:ins w:id="1728" w:author="user" w:date="2015-11-16T10:36:00Z"/>
          <w:del w:id="1729" w:author="Alfiady" w:date="2016-04-19T14:47:00Z"/>
          <w:b/>
          <w:szCs w:val="24"/>
          <w:rPrChange w:id="1730" w:author="herwin-azis" w:date="2016-12-15T11:01:00Z">
            <w:rPr>
              <w:ins w:id="1731" w:author="user" w:date="2015-11-16T10:36:00Z"/>
              <w:del w:id="1732" w:author="Alfiady" w:date="2016-04-19T14:47:00Z"/>
            </w:rPr>
          </w:rPrChange>
        </w:rPr>
        <w:pPrChange w:id="1733" w:author="herwin-azis" w:date="2016-12-14T10:37:00Z">
          <w:pPr>
            <w:pStyle w:val="ListParagraph"/>
            <w:numPr>
              <w:numId w:val="4"/>
            </w:numPr>
            <w:spacing w:after="200" w:line="276" w:lineRule="auto"/>
            <w:ind w:left="1080" w:hanging="360"/>
            <w:contextualSpacing/>
          </w:pPr>
        </w:pPrChange>
      </w:pPr>
      <w:ins w:id="1734" w:author="user" w:date="2015-11-16T10:36:00Z">
        <w:del w:id="1735" w:author="Alfiady" w:date="2016-04-19T14:47:00Z">
          <w:r w:rsidRPr="00F72FED">
            <w:rPr>
              <w:b/>
              <w:szCs w:val="24"/>
              <w:rPrChange w:id="1736" w:author="herwin-azis" w:date="2016-12-15T11:01:00Z">
                <w:rPr/>
              </w:rPrChange>
            </w:rPr>
            <w:delText>Provide hazard identification risk assessment and SHE requirement document</w:delText>
          </w:r>
        </w:del>
      </w:ins>
      <w:ins w:id="1737" w:author="user" w:date="2015-11-16T11:19:00Z">
        <w:del w:id="1738" w:author="Alfiady" w:date="2016-04-19T14:47:00Z">
          <w:r w:rsidRPr="00F72FED">
            <w:rPr>
              <w:b/>
              <w:szCs w:val="24"/>
              <w:rPrChange w:id="1739" w:author="herwin-azis" w:date="2016-12-15T11:01:00Z">
                <w:rPr/>
              </w:rPrChange>
            </w:rPr>
            <w:delText>.</w:delText>
          </w:r>
        </w:del>
      </w:ins>
    </w:p>
    <w:p w:rsidR="007B4E01" w:rsidRPr="00F72FED" w:rsidRDefault="007B4E01">
      <w:pPr>
        <w:pStyle w:val="ListParagraph"/>
        <w:ind w:hanging="720"/>
        <w:rPr>
          <w:ins w:id="1740" w:author="user" w:date="2015-11-06T13:29:00Z"/>
          <w:del w:id="1741" w:author="Alfiady" w:date="2016-04-19T14:47:00Z"/>
          <w:b/>
          <w:szCs w:val="24"/>
          <w:rPrChange w:id="1742" w:author="herwin-azis" w:date="2016-12-15T11:01:00Z">
            <w:rPr>
              <w:ins w:id="1743" w:author="user" w:date="2015-11-06T13:29:00Z"/>
              <w:del w:id="1744" w:author="Alfiady" w:date="2016-04-19T14:47:00Z"/>
            </w:rPr>
          </w:rPrChange>
        </w:rPr>
        <w:pPrChange w:id="1745" w:author="herwin-azis" w:date="2016-12-14T10:37:00Z">
          <w:pPr>
            <w:pStyle w:val="ListParagraph"/>
            <w:numPr>
              <w:numId w:val="4"/>
            </w:numPr>
            <w:spacing w:after="200" w:line="276" w:lineRule="auto"/>
            <w:ind w:left="1080" w:hanging="360"/>
            <w:contextualSpacing/>
          </w:pPr>
        </w:pPrChange>
      </w:pPr>
      <w:ins w:id="1746" w:author="user" w:date="2015-11-16T10:36:00Z">
        <w:del w:id="1747" w:author="Alfiady" w:date="2016-04-19T14:47:00Z">
          <w:r w:rsidRPr="00F72FED">
            <w:rPr>
              <w:b/>
              <w:szCs w:val="24"/>
              <w:rPrChange w:id="1748" w:author="herwin-azis" w:date="2016-12-15T11:01:00Z">
                <w:rPr/>
              </w:rPrChange>
            </w:rPr>
            <w:delText>Provide PPE (personal protected equipment) and H2S or multi gas detector and responsible for safety, security and coordination matter for man power and technician.</w:delText>
          </w:r>
        </w:del>
      </w:ins>
    </w:p>
    <w:p w:rsidR="007B4E01" w:rsidRPr="00265846" w:rsidRDefault="007B4E01">
      <w:pPr>
        <w:pStyle w:val="ListParagraph"/>
        <w:ind w:hanging="720"/>
        <w:rPr>
          <w:ins w:id="1749" w:author="user" w:date="2015-11-06T11:06:00Z"/>
          <w:del w:id="1750" w:author="Alfiady" w:date="2016-04-19T14:47:00Z"/>
          <w:b/>
          <w:szCs w:val="24"/>
        </w:rPr>
        <w:pPrChange w:id="1751" w:author="herwin-azis" w:date="2016-12-14T10:37:00Z">
          <w:pPr>
            <w:pStyle w:val="ListParagraph"/>
            <w:numPr>
              <w:numId w:val="4"/>
            </w:numPr>
            <w:spacing w:after="200" w:line="276" w:lineRule="auto"/>
            <w:ind w:left="1080" w:hanging="360"/>
            <w:contextualSpacing/>
          </w:pPr>
        </w:pPrChange>
      </w:pPr>
      <w:ins w:id="1752" w:author="user" w:date="2015-11-06T11:09:00Z">
        <w:del w:id="1753" w:author="Alfiady" w:date="2016-04-19T14:47:00Z">
          <w:r w:rsidRPr="00265846">
            <w:rPr>
              <w:b/>
              <w:szCs w:val="24"/>
            </w:rPr>
            <w:delText>P</w:delText>
          </w:r>
        </w:del>
      </w:ins>
      <w:ins w:id="1754" w:author="user" w:date="2015-11-06T11:06:00Z">
        <w:del w:id="1755" w:author="Alfiady" w:date="2016-04-19T14:47:00Z">
          <w:r w:rsidRPr="00240017">
            <w:rPr>
              <w:b/>
              <w:szCs w:val="24"/>
            </w:rPr>
            <w:delText>rovide regional data and previous study of</w:delText>
          </w:r>
        </w:del>
      </w:ins>
      <w:ins w:id="1756" w:author="user" w:date="2015-11-06T15:37:00Z">
        <w:del w:id="1757" w:author="Alfiady" w:date="2016-04-19T14:47:00Z">
          <w:r w:rsidRPr="00F72FED">
            <w:rPr>
              <w:b/>
              <w:szCs w:val="24"/>
              <w:rPrChange w:id="1758" w:author="herwin-azis" w:date="2016-12-15T11:01:00Z">
                <w:rPr/>
              </w:rPrChange>
            </w:rPr>
            <w:delText xml:space="preserve"> </w:delText>
          </w:r>
        </w:del>
      </w:ins>
      <w:ins w:id="1759" w:author="user" w:date="2015-11-06T11:06:00Z">
        <w:del w:id="1760" w:author="Alfiady" w:date="2016-04-19T14:47:00Z">
          <w:r w:rsidRPr="00F72FED">
            <w:rPr>
              <w:b/>
              <w:szCs w:val="24"/>
              <w:rPrChange w:id="1761" w:author="herwin-azis" w:date="2016-12-15T11:01:00Z">
                <w:rPr/>
              </w:rPrChange>
            </w:rPr>
            <w:delText>R</w:delText>
          </w:r>
        </w:del>
      </w:ins>
      <w:ins w:id="1762" w:author="user" w:date="2015-11-06T15:37:00Z">
        <w:del w:id="1763" w:author="Alfiady" w:date="2016-04-19T14:47:00Z">
          <w:r w:rsidRPr="00F72FED">
            <w:rPr>
              <w:b/>
              <w:szCs w:val="24"/>
              <w:rPrChange w:id="1764" w:author="herwin-azis" w:date="2016-12-15T11:01:00Z">
                <w:rPr/>
              </w:rPrChange>
            </w:rPr>
            <w:delText xml:space="preserve">antau </w:delText>
          </w:r>
        </w:del>
      </w:ins>
      <w:ins w:id="1765" w:author="user" w:date="2015-11-06T11:06:00Z">
        <w:del w:id="1766" w:author="Alfiady" w:date="2016-04-19T14:47:00Z">
          <w:r w:rsidRPr="00F72FED">
            <w:rPr>
              <w:b/>
              <w:szCs w:val="24"/>
              <w:rPrChange w:id="1767" w:author="herwin-azis" w:date="2016-12-15T11:01:00Z">
                <w:rPr/>
              </w:rPrChange>
            </w:rPr>
            <w:delText>D</w:delText>
          </w:r>
        </w:del>
      </w:ins>
      <w:ins w:id="1768" w:author="user" w:date="2015-11-06T15:37:00Z">
        <w:del w:id="1769" w:author="Alfiady" w:date="2016-04-19T14:47:00Z">
          <w:r w:rsidRPr="00F72FED">
            <w:rPr>
              <w:b/>
              <w:szCs w:val="24"/>
              <w:rPrChange w:id="1770" w:author="herwin-azis" w:date="2016-12-15T11:01:00Z">
                <w:rPr/>
              </w:rPrChange>
            </w:rPr>
            <w:delText>edap</w:delText>
          </w:r>
        </w:del>
      </w:ins>
      <w:ins w:id="1771" w:author="user" w:date="2015-11-06T11:06:00Z">
        <w:del w:id="1772" w:author="Alfiady" w:date="2016-04-19T14:47:00Z">
          <w:r w:rsidRPr="00F72FED">
            <w:rPr>
              <w:b/>
              <w:szCs w:val="24"/>
              <w:rPrChange w:id="1773" w:author="herwin-azis" w:date="2016-12-15T11:01:00Z">
                <w:rPr/>
              </w:rPrChange>
            </w:rPr>
            <w:delText xml:space="preserve"> fie</w:delText>
          </w:r>
        </w:del>
      </w:ins>
      <w:ins w:id="1774" w:author="user" w:date="2015-11-06T11:21:00Z">
        <w:del w:id="1775" w:author="Alfiady" w:date="2016-04-19T14:47:00Z">
          <w:r w:rsidRPr="00F72FED">
            <w:rPr>
              <w:b/>
              <w:szCs w:val="24"/>
              <w:rPrChange w:id="1776" w:author="herwin-azis" w:date="2016-12-15T11:01:00Z">
                <w:rPr/>
              </w:rPrChange>
            </w:rPr>
            <w:delText>ld</w:delText>
          </w:r>
        </w:del>
      </w:ins>
      <w:ins w:id="1777" w:author="user" w:date="2015-11-16T11:19:00Z">
        <w:del w:id="1778" w:author="Alfiady" w:date="2016-04-19T14:47:00Z">
          <w:r w:rsidRPr="00F72FED">
            <w:rPr>
              <w:b/>
              <w:szCs w:val="24"/>
              <w:rPrChange w:id="1779" w:author="herwin-azis" w:date="2016-12-15T11:01:00Z">
                <w:rPr/>
              </w:rPrChange>
            </w:rPr>
            <w:delText>.</w:delText>
          </w:r>
        </w:del>
      </w:ins>
    </w:p>
    <w:p w:rsidR="007B4E01" w:rsidRPr="00F72FED" w:rsidRDefault="007B4E01">
      <w:pPr>
        <w:pStyle w:val="ListParagraph"/>
        <w:ind w:hanging="720"/>
        <w:rPr>
          <w:ins w:id="1780" w:author="user" w:date="2015-11-06T11:21:00Z"/>
          <w:del w:id="1781" w:author="Alfiady" w:date="2016-04-19T14:47:00Z"/>
          <w:b/>
          <w:szCs w:val="24"/>
          <w:rPrChange w:id="1782" w:author="herwin-azis" w:date="2016-12-15T11:01:00Z">
            <w:rPr>
              <w:ins w:id="1783" w:author="user" w:date="2015-11-06T11:21:00Z"/>
              <w:del w:id="1784" w:author="Alfiady" w:date="2016-04-19T14:47:00Z"/>
            </w:rPr>
          </w:rPrChange>
        </w:rPr>
        <w:pPrChange w:id="1785" w:author="herwin-azis" w:date="2016-12-14T10:37:00Z">
          <w:pPr>
            <w:pStyle w:val="ListParagraph"/>
            <w:numPr>
              <w:numId w:val="4"/>
            </w:numPr>
            <w:spacing w:after="200" w:line="276" w:lineRule="auto"/>
            <w:ind w:left="1080" w:hanging="360"/>
            <w:contextualSpacing/>
          </w:pPr>
        </w:pPrChange>
      </w:pPr>
      <w:ins w:id="1786" w:author="user" w:date="2015-11-06T11:21:00Z">
        <w:del w:id="1787" w:author="Alfiady" w:date="2016-04-19T14:47:00Z">
          <w:r w:rsidRPr="00F72FED">
            <w:rPr>
              <w:b/>
              <w:szCs w:val="24"/>
              <w:rPrChange w:id="1788" w:author="herwin-azis" w:date="2016-12-15T11:01:00Z">
                <w:rPr/>
              </w:rPrChange>
            </w:rPr>
            <w:delText xml:space="preserve">Provide </w:delText>
          </w:r>
        </w:del>
      </w:ins>
      <w:ins w:id="1789" w:author="user" w:date="2015-11-06T13:31:00Z">
        <w:del w:id="1790" w:author="Alfiady" w:date="2016-04-19T14:47:00Z">
          <w:r w:rsidRPr="00F72FED">
            <w:rPr>
              <w:b/>
              <w:szCs w:val="24"/>
              <w:rPrChange w:id="1791" w:author="herwin-azis" w:date="2016-12-15T11:01:00Z">
                <w:rPr/>
              </w:rPrChange>
            </w:rPr>
            <w:delText xml:space="preserve">draft </w:delText>
          </w:r>
        </w:del>
      </w:ins>
      <w:ins w:id="1792" w:author="user" w:date="2015-11-06T11:21:00Z">
        <w:del w:id="1793" w:author="Alfiady" w:date="2016-04-19T14:47:00Z">
          <w:r w:rsidRPr="00F72FED">
            <w:rPr>
              <w:b/>
              <w:szCs w:val="24"/>
              <w:rPrChange w:id="1794" w:author="herwin-azis" w:date="2016-12-15T11:01:00Z">
                <w:rPr/>
              </w:rPrChange>
            </w:rPr>
            <w:delText>progress report during desktop study</w:delText>
          </w:r>
        </w:del>
      </w:ins>
      <w:ins w:id="1795" w:author="user" w:date="2015-11-16T11:20:00Z">
        <w:del w:id="1796" w:author="Alfiady" w:date="2016-04-19T14:47:00Z">
          <w:r w:rsidRPr="00F72FED">
            <w:rPr>
              <w:b/>
              <w:szCs w:val="24"/>
              <w:rPrChange w:id="1797" w:author="herwin-azis" w:date="2016-12-15T11:01:00Z">
                <w:rPr/>
              </w:rPrChange>
            </w:rPr>
            <w:delText>.</w:delText>
          </w:r>
        </w:del>
      </w:ins>
    </w:p>
    <w:p w:rsidR="007B4E01" w:rsidRPr="00F72FED" w:rsidRDefault="007B4E01">
      <w:pPr>
        <w:pStyle w:val="ListParagraph"/>
        <w:ind w:hanging="720"/>
        <w:rPr>
          <w:ins w:id="1798" w:author="user" w:date="2015-11-06T11:24:00Z"/>
          <w:del w:id="1799" w:author="Alfiady" w:date="2016-04-19T14:47:00Z"/>
          <w:b/>
          <w:szCs w:val="24"/>
          <w:rPrChange w:id="1800" w:author="herwin-azis" w:date="2016-12-15T11:01:00Z">
            <w:rPr>
              <w:ins w:id="1801" w:author="user" w:date="2015-11-06T11:24:00Z"/>
              <w:del w:id="1802" w:author="Alfiady" w:date="2016-04-19T14:47:00Z"/>
            </w:rPr>
          </w:rPrChange>
        </w:rPr>
        <w:pPrChange w:id="1803" w:author="herwin-azis" w:date="2016-12-14T10:37:00Z">
          <w:pPr>
            <w:pStyle w:val="ListParagraph"/>
            <w:numPr>
              <w:numId w:val="4"/>
            </w:numPr>
            <w:spacing w:after="200" w:line="276" w:lineRule="auto"/>
            <w:ind w:left="1080" w:hanging="360"/>
            <w:contextualSpacing/>
          </w:pPr>
        </w:pPrChange>
      </w:pPr>
      <w:ins w:id="1804" w:author="user" w:date="2015-11-06T11:15:00Z">
        <w:del w:id="1805" w:author="Alfiady" w:date="2016-04-19T14:47:00Z">
          <w:r w:rsidRPr="00F72FED">
            <w:rPr>
              <w:b/>
              <w:szCs w:val="24"/>
              <w:rPrChange w:id="1806" w:author="herwin-azis" w:date="2016-12-15T11:01:00Z">
                <w:rPr/>
              </w:rPrChange>
            </w:rPr>
            <w:delText>Provide</w:delText>
          </w:r>
        </w:del>
      </w:ins>
      <w:ins w:id="1807" w:author="user" w:date="2015-11-06T11:08:00Z">
        <w:del w:id="1808" w:author="Alfiady" w:date="2016-04-19T14:47:00Z">
          <w:r w:rsidRPr="00F72FED">
            <w:rPr>
              <w:b/>
              <w:szCs w:val="24"/>
              <w:rPrChange w:id="1809" w:author="herwin-azis" w:date="2016-12-15T11:01:00Z">
                <w:rPr/>
              </w:rPrChange>
            </w:rPr>
            <w:delText xml:space="preserve"> </w:delText>
          </w:r>
        </w:del>
      </w:ins>
      <w:ins w:id="1810" w:author="user" w:date="2015-11-06T13:31:00Z">
        <w:del w:id="1811" w:author="Alfiady" w:date="2016-04-19T14:47:00Z">
          <w:r w:rsidRPr="00F72FED">
            <w:rPr>
              <w:b/>
              <w:szCs w:val="24"/>
              <w:rPrChange w:id="1812" w:author="herwin-azis" w:date="2016-12-15T11:01:00Z">
                <w:rPr/>
              </w:rPrChange>
            </w:rPr>
            <w:delText xml:space="preserve">draft </w:delText>
          </w:r>
        </w:del>
      </w:ins>
      <w:ins w:id="1813" w:author="user" w:date="2015-11-06T11:08:00Z">
        <w:del w:id="1814" w:author="Alfiady" w:date="2016-04-19T14:47:00Z">
          <w:r w:rsidRPr="00F72FED">
            <w:rPr>
              <w:b/>
              <w:szCs w:val="24"/>
              <w:rPrChange w:id="1815" w:author="herwin-azis" w:date="2016-12-15T11:01:00Z">
                <w:rPr/>
              </w:rPrChange>
            </w:rPr>
            <w:delText>desktop study</w:delText>
          </w:r>
        </w:del>
      </w:ins>
      <w:ins w:id="1816" w:author="user" w:date="2015-11-06T11:15:00Z">
        <w:del w:id="1817" w:author="Alfiady" w:date="2016-04-19T14:47:00Z">
          <w:r w:rsidRPr="00F72FED">
            <w:rPr>
              <w:b/>
              <w:szCs w:val="24"/>
              <w:rPrChange w:id="1818" w:author="herwin-azis" w:date="2016-12-15T11:01:00Z">
                <w:rPr/>
              </w:rPrChange>
            </w:rPr>
            <w:delText xml:space="preserve"> report</w:delText>
          </w:r>
        </w:del>
      </w:ins>
      <w:ins w:id="1819" w:author="user" w:date="2015-11-06T11:13:00Z">
        <w:del w:id="1820" w:author="Alfiady" w:date="2016-04-19T14:47:00Z">
          <w:r w:rsidRPr="00F72FED">
            <w:rPr>
              <w:b/>
              <w:szCs w:val="24"/>
              <w:rPrChange w:id="1821" w:author="herwin-azis" w:date="2016-12-15T11:01:00Z">
                <w:rPr/>
              </w:rPrChange>
            </w:rPr>
            <w:delText xml:space="preserve"> and presentation</w:delText>
          </w:r>
        </w:del>
      </w:ins>
      <w:ins w:id="1822" w:author="user" w:date="2015-11-06T13:32:00Z">
        <w:del w:id="1823" w:author="Alfiady" w:date="2016-04-19T14:47:00Z">
          <w:r w:rsidRPr="00F72FED">
            <w:rPr>
              <w:b/>
              <w:szCs w:val="24"/>
              <w:rPrChange w:id="1824" w:author="herwin-azis" w:date="2016-12-15T11:01:00Z">
                <w:rPr/>
              </w:rPrChange>
            </w:rPr>
            <w:delText>. D</w:delText>
          </w:r>
        </w:del>
      </w:ins>
      <w:ins w:id="1825" w:author="user" w:date="2015-11-06T11:23:00Z">
        <w:del w:id="1826" w:author="Alfiady" w:date="2016-04-19T14:47:00Z">
          <w:r w:rsidRPr="00F72FED">
            <w:rPr>
              <w:b/>
              <w:szCs w:val="24"/>
              <w:rPrChange w:id="1827" w:author="herwin-azis" w:date="2016-12-15T11:01:00Z">
                <w:rPr/>
              </w:rPrChange>
            </w:rPr>
            <w:delText xml:space="preserve">raft report of desktop study </w:delText>
          </w:r>
        </w:del>
      </w:ins>
      <w:ins w:id="1828" w:author="user" w:date="2015-11-16T09:42:00Z">
        <w:del w:id="1829" w:author="Alfiady" w:date="2016-04-19T14:47:00Z">
          <w:r w:rsidRPr="00F72FED">
            <w:rPr>
              <w:b/>
              <w:szCs w:val="24"/>
              <w:rPrChange w:id="1830" w:author="herwin-azis" w:date="2016-12-15T11:01:00Z">
                <w:rPr/>
              </w:rPrChange>
            </w:rPr>
            <w:delText>might be</w:delText>
          </w:r>
        </w:del>
      </w:ins>
      <w:ins w:id="1831" w:author="user" w:date="2015-11-06T11:23:00Z">
        <w:del w:id="1832" w:author="Alfiady" w:date="2016-04-19T14:47:00Z">
          <w:r w:rsidRPr="00F72FED">
            <w:rPr>
              <w:b/>
              <w:szCs w:val="24"/>
              <w:rPrChange w:id="1833" w:author="herwin-azis" w:date="2016-12-15T11:01:00Z">
                <w:rPr/>
              </w:rPrChange>
            </w:rPr>
            <w:delText xml:space="preserve"> consist of</w:delText>
          </w:r>
        </w:del>
      </w:ins>
      <w:ins w:id="1834" w:author="user" w:date="2015-11-06T13:32:00Z">
        <w:del w:id="1835" w:author="Alfiady" w:date="2016-04-19T14:47:00Z">
          <w:r w:rsidRPr="00F72FED">
            <w:rPr>
              <w:b/>
              <w:szCs w:val="24"/>
              <w:rPrChange w:id="1836" w:author="herwin-azis" w:date="2016-12-15T11:01:00Z">
                <w:rPr/>
              </w:rPrChange>
            </w:rPr>
            <w:delText xml:space="preserve"> the following items:</w:delText>
          </w:r>
        </w:del>
      </w:ins>
    </w:p>
    <w:p w:rsidR="007B4E01" w:rsidRPr="00F72FED" w:rsidRDefault="007B4E01">
      <w:pPr>
        <w:pStyle w:val="ListParagraph"/>
        <w:ind w:hanging="720"/>
        <w:rPr>
          <w:ins w:id="1837" w:author="user" w:date="2015-11-06T13:42:00Z"/>
          <w:del w:id="1838" w:author="Alfiady" w:date="2016-04-19T14:47:00Z"/>
          <w:b/>
          <w:szCs w:val="24"/>
          <w:rPrChange w:id="1839" w:author="herwin-azis" w:date="2016-12-15T11:01:00Z">
            <w:rPr>
              <w:ins w:id="1840" w:author="user" w:date="2015-11-06T13:42:00Z"/>
              <w:del w:id="1841" w:author="Alfiady" w:date="2016-04-19T14:47:00Z"/>
            </w:rPr>
          </w:rPrChange>
        </w:rPr>
        <w:pPrChange w:id="1842" w:author="herwin-azis" w:date="2016-12-14T10:37:00Z">
          <w:pPr>
            <w:pStyle w:val="ListParagraph"/>
            <w:numPr>
              <w:numId w:val="4"/>
            </w:numPr>
            <w:spacing w:after="200" w:line="276" w:lineRule="auto"/>
            <w:ind w:left="1800" w:hanging="360"/>
            <w:contextualSpacing/>
          </w:pPr>
        </w:pPrChange>
      </w:pPr>
      <w:ins w:id="1843" w:author="user" w:date="2015-11-06T13:35:00Z">
        <w:del w:id="1844" w:author="Alfiady" w:date="2016-04-19T14:47:00Z">
          <w:r w:rsidRPr="00F72FED">
            <w:rPr>
              <w:b/>
              <w:szCs w:val="24"/>
              <w:rPrChange w:id="1845" w:author="herwin-azis" w:date="2016-12-15T11:01:00Z">
                <w:rPr/>
              </w:rPrChange>
            </w:rPr>
            <w:delText xml:space="preserve">Regional </w:delText>
          </w:r>
        </w:del>
      </w:ins>
      <w:ins w:id="1846" w:author="user" w:date="2015-11-16T10:12:00Z">
        <w:del w:id="1847" w:author="Alfiady" w:date="2016-04-19T14:47:00Z">
          <w:r w:rsidRPr="00F72FED">
            <w:rPr>
              <w:b/>
              <w:szCs w:val="24"/>
              <w:rPrChange w:id="1848" w:author="herwin-azis" w:date="2016-12-15T11:01:00Z">
                <w:rPr/>
              </w:rPrChange>
            </w:rPr>
            <w:delText>g</w:delText>
          </w:r>
        </w:del>
      </w:ins>
      <w:ins w:id="1849" w:author="user" w:date="2015-11-06T13:35:00Z">
        <w:del w:id="1850" w:author="Alfiady" w:date="2016-04-19T14:47:00Z">
          <w:r w:rsidRPr="00F72FED">
            <w:rPr>
              <w:b/>
              <w:szCs w:val="24"/>
              <w:rPrChange w:id="1851" w:author="herwin-azis" w:date="2016-12-15T11:01:00Z">
                <w:rPr/>
              </w:rPrChange>
            </w:rPr>
            <w:delText xml:space="preserve">eology and </w:delText>
          </w:r>
        </w:del>
      </w:ins>
      <w:ins w:id="1852" w:author="user" w:date="2015-11-16T10:12:00Z">
        <w:del w:id="1853" w:author="Alfiady" w:date="2016-04-19T14:47:00Z">
          <w:r w:rsidRPr="00F72FED">
            <w:rPr>
              <w:b/>
              <w:szCs w:val="24"/>
              <w:rPrChange w:id="1854" w:author="herwin-azis" w:date="2016-12-15T11:01:00Z">
                <w:rPr/>
              </w:rPrChange>
            </w:rPr>
            <w:delText>t</w:delText>
          </w:r>
        </w:del>
      </w:ins>
      <w:ins w:id="1855" w:author="user" w:date="2015-11-06T13:35:00Z">
        <w:del w:id="1856" w:author="Alfiady" w:date="2016-04-19T14:47:00Z">
          <w:r w:rsidRPr="00F72FED">
            <w:rPr>
              <w:b/>
              <w:szCs w:val="24"/>
              <w:rPrChange w:id="1857" w:author="herwin-azis" w:date="2016-12-15T11:01:00Z">
                <w:rPr/>
              </w:rPrChange>
            </w:rPr>
            <w:delText xml:space="preserve">ectonic </w:delText>
          </w:r>
        </w:del>
      </w:ins>
      <w:ins w:id="1858" w:author="user" w:date="2015-11-16T10:12:00Z">
        <w:del w:id="1859" w:author="Alfiady" w:date="2016-04-19T14:47:00Z">
          <w:r w:rsidRPr="00F72FED">
            <w:rPr>
              <w:b/>
              <w:szCs w:val="24"/>
              <w:rPrChange w:id="1860" w:author="herwin-azis" w:date="2016-12-15T11:01:00Z">
                <w:rPr/>
              </w:rPrChange>
            </w:rPr>
            <w:delText>s</w:delText>
          </w:r>
        </w:del>
      </w:ins>
      <w:ins w:id="1861" w:author="user" w:date="2015-11-06T13:35:00Z">
        <w:del w:id="1862" w:author="Alfiady" w:date="2016-04-19T14:47:00Z">
          <w:r w:rsidRPr="00265846">
            <w:rPr>
              <w:b/>
              <w:szCs w:val="24"/>
            </w:rPr>
            <w:delText>ettings</w:delText>
          </w:r>
        </w:del>
      </w:ins>
      <w:ins w:id="1863" w:author="user" w:date="2015-11-16T10:12:00Z">
        <w:del w:id="1864" w:author="Alfiady" w:date="2016-04-19T14:47:00Z">
          <w:r w:rsidRPr="00F72FED">
            <w:rPr>
              <w:b/>
              <w:szCs w:val="24"/>
              <w:rPrChange w:id="1865" w:author="herwin-azis" w:date="2016-12-15T11:01:00Z">
                <w:rPr/>
              </w:rPrChange>
            </w:rPr>
            <w:delText xml:space="preserve"> overview</w:delText>
          </w:r>
        </w:del>
      </w:ins>
    </w:p>
    <w:p w:rsidR="007B4E01" w:rsidRPr="00265846" w:rsidRDefault="007B4E01">
      <w:pPr>
        <w:pStyle w:val="ListParagraph"/>
        <w:ind w:hanging="720"/>
        <w:rPr>
          <w:ins w:id="1866" w:author="user" w:date="2015-11-06T13:35:00Z"/>
          <w:del w:id="1867" w:author="Alfiady" w:date="2016-04-19T14:47:00Z"/>
          <w:b/>
          <w:szCs w:val="24"/>
        </w:rPr>
        <w:pPrChange w:id="1868" w:author="herwin-azis" w:date="2016-12-14T10:37:00Z">
          <w:pPr>
            <w:pStyle w:val="ListParagraph"/>
            <w:numPr>
              <w:numId w:val="4"/>
            </w:numPr>
            <w:spacing w:after="200" w:line="276" w:lineRule="auto"/>
            <w:ind w:left="1800" w:hanging="360"/>
            <w:contextualSpacing/>
          </w:pPr>
        </w:pPrChange>
      </w:pPr>
      <w:ins w:id="1869" w:author="user" w:date="2015-11-06T13:43:00Z">
        <w:del w:id="1870" w:author="Alfiady" w:date="2016-04-19T14:47:00Z">
          <w:r w:rsidRPr="00F72FED">
            <w:rPr>
              <w:b/>
              <w:szCs w:val="24"/>
              <w:rPrChange w:id="1871" w:author="herwin-azis" w:date="2016-12-15T11:01:00Z">
                <w:rPr/>
              </w:rPrChange>
            </w:rPr>
            <w:delText>Regional t</w:delText>
          </w:r>
        </w:del>
      </w:ins>
      <w:ins w:id="1872" w:author="user" w:date="2015-11-06T13:42:00Z">
        <w:del w:id="1873" w:author="Alfiady" w:date="2016-04-19T14:47:00Z">
          <w:r w:rsidRPr="00F72FED">
            <w:rPr>
              <w:b/>
              <w:szCs w:val="24"/>
              <w:rPrChange w:id="1874" w:author="herwin-azis" w:date="2016-12-15T11:01:00Z">
                <w:rPr/>
              </w:rPrChange>
            </w:rPr>
            <w:delText>ectonic setting</w:delText>
          </w:r>
        </w:del>
      </w:ins>
      <w:ins w:id="1875" w:author="user" w:date="2015-11-06T13:45:00Z">
        <w:del w:id="1876" w:author="Alfiady" w:date="2016-04-19T14:47:00Z">
          <w:r w:rsidRPr="00F72FED">
            <w:rPr>
              <w:b/>
              <w:szCs w:val="24"/>
              <w:rPrChange w:id="1877" w:author="herwin-azis" w:date="2016-12-15T11:01:00Z">
                <w:rPr/>
              </w:rPrChange>
            </w:rPr>
            <w:delText>, r</w:delText>
          </w:r>
        </w:del>
      </w:ins>
      <w:ins w:id="1878" w:author="user" w:date="2015-11-06T13:43:00Z">
        <w:del w:id="1879" w:author="Alfiady" w:date="2016-04-19T14:47:00Z">
          <w:r w:rsidRPr="00F72FED">
            <w:rPr>
              <w:b/>
              <w:szCs w:val="24"/>
              <w:rPrChange w:id="1880" w:author="herwin-azis" w:date="2016-12-15T11:01:00Z">
                <w:rPr/>
              </w:rPrChange>
            </w:rPr>
            <w:delText>egional geology</w:delText>
          </w:r>
        </w:del>
      </w:ins>
      <w:ins w:id="1881" w:author="user" w:date="2015-11-06T13:45:00Z">
        <w:del w:id="1882" w:author="Alfiady" w:date="2016-04-19T14:47:00Z">
          <w:r w:rsidRPr="00F72FED">
            <w:rPr>
              <w:b/>
              <w:szCs w:val="24"/>
              <w:rPrChange w:id="1883" w:author="herwin-azis" w:date="2016-12-15T11:01:00Z">
                <w:rPr/>
              </w:rPrChange>
            </w:rPr>
            <w:delText>, regional structure</w:delText>
          </w:r>
        </w:del>
      </w:ins>
      <w:ins w:id="1884" w:author="user" w:date="2015-11-06T14:13:00Z">
        <w:del w:id="1885" w:author="Alfiady" w:date="2016-04-19T14:47:00Z">
          <w:r w:rsidRPr="00F72FED">
            <w:rPr>
              <w:b/>
              <w:szCs w:val="24"/>
              <w:rPrChange w:id="1886" w:author="herwin-azis" w:date="2016-12-15T11:01:00Z">
                <w:rPr/>
              </w:rPrChange>
            </w:rPr>
            <w:delText xml:space="preserve"> and fault kinematics</w:delText>
          </w:r>
        </w:del>
      </w:ins>
      <w:ins w:id="1887" w:author="user" w:date="2015-11-06T13:45:00Z">
        <w:del w:id="1888" w:author="Alfiady" w:date="2016-04-19T14:47:00Z">
          <w:r w:rsidRPr="00F72FED">
            <w:rPr>
              <w:b/>
              <w:szCs w:val="24"/>
              <w:rPrChange w:id="1889" w:author="herwin-azis" w:date="2016-12-15T11:01:00Z">
                <w:rPr/>
              </w:rPrChange>
            </w:rPr>
            <w:delText xml:space="preserve">, </w:delText>
          </w:r>
        </w:del>
      </w:ins>
      <w:ins w:id="1890" w:author="user" w:date="2015-11-06T13:57:00Z">
        <w:del w:id="1891" w:author="Alfiady" w:date="2016-04-19T14:47:00Z">
          <w:r w:rsidRPr="00F72FED">
            <w:rPr>
              <w:b/>
              <w:szCs w:val="24"/>
              <w:rPrChange w:id="1892" w:author="herwin-azis" w:date="2016-12-15T11:01:00Z">
                <w:rPr/>
              </w:rPrChange>
            </w:rPr>
            <w:delText xml:space="preserve">regional </w:delText>
          </w:r>
        </w:del>
      </w:ins>
      <w:ins w:id="1893" w:author="user" w:date="2015-11-06T15:38:00Z">
        <w:del w:id="1894" w:author="Alfiady" w:date="2016-04-19T14:47:00Z">
          <w:r w:rsidRPr="00F72FED">
            <w:rPr>
              <w:b/>
              <w:szCs w:val="24"/>
              <w:rPrChange w:id="1895" w:author="herwin-azis" w:date="2016-12-15T11:01:00Z">
                <w:rPr/>
              </w:rPrChange>
            </w:rPr>
            <w:delText>stratigraphy</w:delText>
          </w:r>
        </w:del>
      </w:ins>
      <w:ins w:id="1896" w:author="user" w:date="2015-11-16T09:39:00Z">
        <w:del w:id="1897" w:author="Alfiady" w:date="2016-04-19T14:47:00Z">
          <w:r w:rsidRPr="00F72FED">
            <w:rPr>
              <w:b/>
              <w:szCs w:val="24"/>
              <w:rPrChange w:id="1898" w:author="herwin-azis" w:date="2016-12-15T11:01:00Z">
                <w:rPr/>
              </w:rPrChange>
            </w:rPr>
            <w:delText xml:space="preserve">, and </w:delText>
          </w:r>
        </w:del>
      </w:ins>
      <w:ins w:id="1899" w:author="user" w:date="2015-11-06T13:56:00Z">
        <w:del w:id="1900" w:author="Alfiady" w:date="2016-04-19T14:47:00Z">
          <w:r w:rsidRPr="00F72FED">
            <w:rPr>
              <w:b/>
              <w:szCs w:val="24"/>
              <w:rPrChange w:id="1901" w:author="herwin-azis" w:date="2016-12-15T11:01:00Z">
                <w:rPr/>
              </w:rPrChange>
            </w:rPr>
            <w:delText>geophysics</w:delText>
          </w:r>
        </w:del>
      </w:ins>
      <w:ins w:id="1902" w:author="user" w:date="2015-11-06T13:55:00Z">
        <w:del w:id="1903" w:author="Alfiady" w:date="2016-04-19T14:47:00Z">
          <w:r w:rsidRPr="00F72FED">
            <w:rPr>
              <w:b/>
              <w:szCs w:val="24"/>
              <w:rPrChange w:id="1904" w:author="herwin-azis" w:date="2016-12-15T11:01:00Z">
                <w:rPr/>
              </w:rPrChange>
            </w:rPr>
            <w:delText xml:space="preserve"> data </w:delText>
          </w:r>
        </w:del>
      </w:ins>
      <w:ins w:id="1905" w:author="user" w:date="2015-11-06T13:56:00Z">
        <w:del w:id="1906" w:author="Alfiady" w:date="2016-04-19T14:47:00Z">
          <w:r w:rsidRPr="00F72FED">
            <w:rPr>
              <w:b/>
              <w:szCs w:val="24"/>
              <w:rPrChange w:id="1907" w:author="herwin-azis" w:date="2016-12-15T11:01:00Z">
                <w:rPr/>
              </w:rPrChange>
            </w:rPr>
            <w:delText>if any</w:delText>
          </w:r>
        </w:del>
      </w:ins>
    </w:p>
    <w:p w:rsidR="007B4E01" w:rsidRPr="00F72FED" w:rsidRDefault="007B4E01">
      <w:pPr>
        <w:pStyle w:val="ListParagraph"/>
        <w:ind w:hanging="720"/>
        <w:rPr>
          <w:ins w:id="1908" w:author="user" w:date="2015-11-16T09:43:00Z"/>
          <w:del w:id="1909" w:author="Alfiady" w:date="2016-04-19T14:47:00Z"/>
          <w:b/>
          <w:szCs w:val="24"/>
          <w:rPrChange w:id="1910" w:author="herwin-azis" w:date="2016-12-15T11:01:00Z">
            <w:rPr>
              <w:ins w:id="1911" w:author="user" w:date="2015-11-16T09:43:00Z"/>
              <w:del w:id="1912" w:author="Alfiady" w:date="2016-04-19T14:47:00Z"/>
            </w:rPr>
          </w:rPrChange>
        </w:rPr>
        <w:pPrChange w:id="1913" w:author="herwin-azis" w:date="2016-12-14T10:37:00Z">
          <w:pPr>
            <w:pStyle w:val="ListParagraph"/>
            <w:numPr>
              <w:numId w:val="4"/>
            </w:numPr>
            <w:spacing w:after="200" w:line="276" w:lineRule="auto"/>
            <w:ind w:left="1800" w:hanging="360"/>
            <w:contextualSpacing/>
          </w:pPr>
        </w:pPrChange>
      </w:pPr>
      <w:ins w:id="1914" w:author="user" w:date="2015-11-06T13:36:00Z">
        <w:del w:id="1915" w:author="Alfiady" w:date="2016-04-19T14:47:00Z">
          <w:r w:rsidRPr="00F72FED">
            <w:rPr>
              <w:b/>
              <w:szCs w:val="24"/>
              <w:rPrChange w:id="1916" w:author="herwin-azis" w:date="2016-12-15T11:01:00Z">
                <w:rPr/>
              </w:rPrChange>
            </w:rPr>
            <w:delText xml:space="preserve">Volcanic </w:delText>
          </w:r>
        </w:del>
      </w:ins>
      <w:ins w:id="1917" w:author="user" w:date="2015-11-16T10:24:00Z">
        <w:del w:id="1918" w:author="Alfiady" w:date="2016-04-19T14:47:00Z">
          <w:r w:rsidRPr="00F72FED">
            <w:rPr>
              <w:b/>
              <w:szCs w:val="24"/>
              <w:rPrChange w:id="1919" w:author="herwin-azis" w:date="2016-12-15T11:01:00Z">
                <w:rPr/>
              </w:rPrChange>
            </w:rPr>
            <w:delText>s</w:delText>
          </w:r>
        </w:del>
      </w:ins>
      <w:ins w:id="1920" w:author="user" w:date="2015-11-06T13:36:00Z">
        <w:del w:id="1921" w:author="Alfiady" w:date="2016-04-19T14:47:00Z">
          <w:r w:rsidRPr="00265846">
            <w:rPr>
              <w:b/>
              <w:szCs w:val="24"/>
            </w:rPr>
            <w:delText>etting</w:delText>
          </w:r>
        </w:del>
      </w:ins>
      <w:ins w:id="1922" w:author="user" w:date="2015-11-06T13:37:00Z">
        <w:del w:id="1923" w:author="Alfiady" w:date="2016-04-19T14:47:00Z">
          <w:r w:rsidRPr="00F72FED">
            <w:rPr>
              <w:b/>
              <w:szCs w:val="24"/>
              <w:rPrChange w:id="1924" w:author="herwin-azis" w:date="2016-12-15T11:01:00Z">
                <w:rPr/>
              </w:rPrChange>
            </w:rPr>
            <w:delText xml:space="preserve"> and </w:delText>
          </w:r>
        </w:del>
      </w:ins>
      <w:ins w:id="1925" w:author="user" w:date="2015-11-16T10:24:00Z">
        <w:del w:id="1926" w:author="Alfiady" w:date="2016-04-19T14:47:00Z">
          <w:r w:rsidRPr="00F72FED">
            <w:rPr>
              <w:b/>
              <w:szCs w:val="24"/>
              <w:rPrChange w:id="1927" w:author="herwin-azis" w:date="2016-12-15T11:01:00Z">
                <w:rPr/>
              </w:rPrChange>
            </w:rPr>
            <w:delText>s</w:delText>
          </w:r>
        </w:del>
      </w:ins>
      <w:ins w:id="1928" w:author="user" w:date="2015-11-06T13:37:00Z">
        <w:del w:id="1929" w:author="Alfiady" w:date="2016-04-19T14:47:00Z">
          <w:r w:rsidRPr="00F72FED">
            <w:rPr>
              <w:b/>
              <w:szCs w:val="24"/>
              <w:rPrChange w:id="1930" w:author="herwin-azis" w:date="2016-12-15T11:01:00Z">
                <w:rPr/>
              </w:rPrChange>
            </w:rPr>
            <w:delText>tratigraphy</w:delText>
          </w:r>
        </w:del>
      </w:ins>
      <w:ins w:id="1931" w:author="user" w:date="2015-11-18T14:06:00Z">
        <w:del w:id="1932" w:author="Alfiady" w:date="2016-04-19T14:47:00Z">
          <w:r w:rsidRPr="00F72FED">
            <w:rPr>
              <w:b/>
              <w:szCs w:val="24"/>
              <w:rPrChange w:id="1933" w:author="herwin-azis" w:date="2016-12-15T11:01:00Z">
                <w:rPr/>
              </w:rPrChange>
            </w:rPr>
            <w:delText xml:space="preserve"> overview</w:delText>
          </w:r>
        </w:del>
      </w:ins>
    </w:p>
    <w:p w:rsidR="007B4E01" w:rsidRPr="00F72FED" w:rsidRDefault="007B4E01">
      <w:pPr>
        <w:pStyle w:val="ListParagraph"/>
        <w:ind w:hanging="720"/>
        <w:rPr>
          <w:ins w:id="1934" w:author="user" w:date="2015-11-16T09:43:00Z"/>
          <w:del w:id="1935" w:author="Alfiady" w:date="2016-04-19T14:47:00Z"/>
          <w:b/>
          <w:szCs w:val="24"/>
          <w:rPrChange w:id="1936" w:author="herwin-azis" w:date="2016-12-15T11:01:00Z">
            <w:rPr>
              <w:ins w:id="1937" w:author="user" w:date="2015-11-16T09:43:00Z"/>
              <w:del w:id="1938" w:author="Alfiady" w:date="2016-04-19T14:47:00Z"/>
            </w:rPr>
          </w:rPrChange>
        </w:rPr>
        <w:pPrChange w:id="1939" w:author="herwin-azis" w:date="2016-12-14T10:37:00Z">
          <w:pPr>
            <w:pStyle w:val="ListParagraph"/>
            <w:numPr>
              <w:numId w:val="24"/>
            </w:numPr>
            <w:spacing w:after="200" w:line="276" w:lineRule="auto"/>
            <w:ind w:left="360" w:hanging="360"/>
            <w:contextualSpacing/>
          </w:pPr>
        </w:pPrChange>
      </w:pPr>
      <w:ins w:id="1940" w:author="user" w:date="2015-11-16T09:43:00Z">
        <w:del w:id="1941" w:author="Alfiady" w:date="2016-04-19T14:47:00Z">
          <w:r w:rsidRPr="00F72FED">
            <w:rPr>
              <w:b/>
              <w:szCs w:val="24"/>
              <w:rPrChange w:id="1942" w:author="herwin-azis" w:date="2016-12-15T11:01:00Z">
                <w:rPr/>
              </w:rPrChange>
            </w:rPr>
            <w:delText xml:space="preserve">Volcano tectonic, volcanic sequence and </w:delText>
          </w:r>
        </w:del>
      </w:ins>
      <w:ins w:id="1943" w:author="user" w:date="2015-11-16T09:44:00Z">
        <w:del w:id="1944" w:author="Alfiady" w:date="2016-04-19T14:47:00Z">
          <w:r w:rsidRPr="00F72FED">
            <w:rPr>
              <w:b/>
              <w:szCs w:val="24"/>
              <w:rPrChange w:id="1945" w:author="herwin-azis" w:date="2016-12-15T11:01:00Z">
                <w:rPr/>
              </w:rPrChange>
            </w:rPr>
            <w:delText>history</w:delText>
          </w:r>
        </w:del>
      </w:ins>
      <w:ins w:id="1946" w:author="user" w:date="2015-11-16T09:43:00Z">
        <w:del w:id="1947" w:author="Alfiady" w:date="2016-04-19T14:47:00Z">
          <w:r w:rsidRPr="00F72FED">
            <w:rPr>
              <w:b/>
              <w:szCs w:val="24"/>
              <w:rPrChange w:id="1948" w:author="herwin-azis" w:date="2016-12-15T11:01:00Z">
                <w:rPr/>
              </w:rPrChange>
            </w:rPr>
            <w:delText>, interpretative volcanostratigraphy map</w:delText>
          </w:r>
        </w:del>
      </w:ins>
    </w:p>
    <w:p w:rsidR="007B4E01" w:rsidRPr="00F72FED" w:rsidRDefault="007B4E01">
      <w:pPr>
        <w:pStyle w:val="ListParagraph"/>
        <w:ind w:hanging="720"/>
        <w:rPr>
          <w:ins w:id="1949" w:author="user" w:date="2015-11-06T13:53:00Z"/>
          <w:del w:id="1950" w:author="Alfiady" w:date="2016-04-19T14:47:00Z"/>
          <w:b/>
          <w:szCs w:val="24"/>
          <w:rPrChange w:id="1951" w:author="herwin-azis" w:date="2016-12-15T11:01:00Z">
            <w:rPr>
              <w:ins w:id="1952" w:author="user" w:date="2015-11-06T13:53:00Z"/>
              <w:del w:id="1953" w:author="Alfiady" w:date="2016-04-19T14:47:00Z"/>
            </w:rPr>
          </w:rPrChange>
        </w:rPr>
        <w:pPrChange w:id="1954" w:author="herwin-azis" w:date="2016-12-14T10:37:00Z">
          <w:pPr>
            <w:pStyle w:val="ListParagraph"/>
            <w:numPr>
              <w:numId w:val="4"/>
            </w:numPr>
            <w:spacing w:after="200" w:line="276" w:lineRule="auto"/>
            <w:ind w:left="1800" w:hanging="360"/>
            <w:contextualSpacing/>
          </w:pPr>
        </w:pPrChange>
      </w:pPr>
      <w:ins w:id="1955" w:author="user" w:date="2015-11-16T09:43:00Z">
        <w:del w:id="1956" w:author="Alfiady" w:date="2016-04-19T14:47:00Z">
          <w:r w:rsidRPr="00F72FED">
            <w:rPr>
              <w:b/>
              <w:szCs w:val="24"/>
              <w:rPrChange w:id="1957" w:author="herwin-azis" w:date="2016-12-15T11:01:00Z">
                <w:rPr/>
              </w:rPrChange>
            </w:rPr>
            <w:delText xml:space="preserve">Local </w:delText>
          </w:r>
        </w:del>
      </w:ins>
      <w:ins w:id="1958" w:author="user" w:date="2015-11-16T10:24:00Z">
        <w:del w:id="1959" w:author="Alfiady" w:date="2016-04-19T14:47:00Z">
          <w:r w:rsidRPr="00F72FED">
            <w:rPr>
              <w:b/>
              <w:szCs w:val="24"/>
              <w:rPrChange w:id="1960" w:author="herwin-azis" w:date="2016-12-15T11:01:00Z">
                <w:rPr/>
              </w:rPrChange>
            </w:rPr>
            <w:delText>g</w:delText>
          </w:r>
        </w:del>
      </w:ins>
      <w:ins w:id="1961" w:author="user" w:date="2015-11-16T09:43:00Z">
        <w:del w:id="1962" w:author="Alfiady" w:date="2016-04-19T14:47:00Z">
          <w:r w:rsidRPr="00F72FED">
            <w:rPr>
              <w:b/>
              <w:szCs w:val="24"/>
              <w:rPrChange w:id="1963" w:author="herwin-azis" w:date="2016-12-15T11:01:00Z">
                <w:rPr/>
              </w:rPrChange>
            </w:rPr>
            <w:delText>eology</w:delText>
          </w:r>
        </w:del>
      </w:ins>
    </w:p>
    <w:p w:rsidR="007B4E01" w:rsidRPr="00F72FED" w:rsidRDefault="007B4E01">
      <w:pPr>
        <w:pStyle w:val="ListParagraph"/>
        <w:ind w:hanging="720"/>
        <w:rPr>
          <w:ins w:id="1964" w:author="user" w:date="2015-11-16T10:17:00Z"/>
          <w:del w:id="1965" w:author="Alfiady" w:date="2016-04-19T14:47:00Z"/>
          <w:b/>
          <w:szCs w:val="24"/>
          <w:rPrChange w:id="1966" w:author="herwin-azis" w:date="2016-12-15T11:01:00Z">
            <w:rPr>
              <w:ins w:id="1967" w:author="user" w:date="2015-11-16T10:17:00Z"/>
              <w:del w:id="1968" w:author="Alfiady" w:date="2016-04-19T14:47:00Z"/>
            </w:rPr>
          </w:rPrChange>
        </w:rPr>
        <w:pPrChange w:id="1969" w:author="herwin-azis" w:date="2016-12-14T10:37:00Z">
          <w:pPr>
            <w:pStyle w:val="ListParagraph"/>
            <w:numPr>
              <w:numId w:val="4"/>
            </w:numPr>
            <w:spacing w:after="200" w:line="276" w:lineRule="auto"/>
            <w:ind w:left="1800" w:hanging="360"/>
            <w:contextualSpacing/>
          </w:pPr>
        </w:pPrChange>
      </w:pPr>
      <w:ins w:id="1970" w:author="user" w:date="2015-11-06T13:53:00Z">
        <w:del w:id="1971" w:author="Alfiady" w:date="2016-04-19T14:47:00Z">
          <w:r w:rsidRPr="00F72FED">
            <w:rPr>
              <w:b/>
              <w:szCs w:val="24"/>
              <w:rPrChange w:id="1972" w:author="herwin-azis" w:date="2016-12-15T11:01:00Z">
                <w:rPr/>
              </w:rPrChange>
            </w:rPr>
            <w:delText xml:space="preserve">Interpretative </w:delText>
          </w:r>
        </w:del>
      </w:ins>
      <w:ins w:id="1973" w:author="user" w:date="2015-11-16T09:47:00Z">
        <w:del w:id="1974" w:author="Alfiady" w:date="2016-04-19T14:47:00Z">
          <w:r w:rsidRPr="00F72FED">
            <w:rPr>
              <w:b/>
              <w:szCs w:val="24"/>
              <w:rPrChange w:id="1975" w:author="herwin-azis" w:date="2016-12-15T11:01:00Z">
                <w:rPr/>
              </w:rPrChange>
            </w:rPr>
            <w:delText xml:space="preserve">volcanic product or </w:delText>
          </w:r>
        </w:del>
      </w:ins>
      <w:ins w:id="1976" w:author="user" w:date="2015-11-06T13:54:00Z">
        <w:del w:id="1977" w:author="Alfiady" w:date="2016-04-19T14:47:00Z">
          <w:r w:rsidRPr="00F72FED">
            <w:rPr>
              <w:b/>
              <w:szCs w:val="24"/>
              <w:rPrChange w:id="1978" w:author="herwin-azis" w:date="2016-12-15T11:01:00Z">
                <w:rPr/>
              </w:rPrChange>
            </w:rPr>
            <w:delText>lithology distribution</w:delText>
          </w:r>
        </w:del>
      </w:ins>
      <w:ins w:id="1979" w:author="user" w:date="2015-11-16T10:23:00Z">
        <w:del w:id="1980" w:author="Alfiady" w:date="2016-04-19T14:47:00Z">
          <w:r w:rsidRPr="00F72FED">
            <w:rPr>
              <w:b/>
              <w:szCs w:val="24"/>
              <w:rPrChange w:id="1981" w:author="herwin-azis" w:date="2016-12-15T11:01:00Z">
                <w:rPr/>
              </w:rPrChange>
            </w:rPr>
            <w:delText xml:space="preserve">, </w:delText>
          </w:r>
        </w:del>
      </w:ins>
      <w:ins w:id="1982" w:author="user" w:date="2015-11-06T14:03:00Z">
        <w:del w:id="1983" w:author="Alfiady" w:date="2016-04-19T14:47:00Z">
          <w:r w:rsidRPr="00F72FED">
            <w:rPr>
              <w:b/>
              <w:szCs w:val="24"/>
              <w:rPrChange w:id="1984" w:author="herwin-azis" w:date="2016-12-15T11:01:00Z">
                <w:rPr/>
              </w:rPrChange>
            </w:rPr>
            <w:delText>interpretative</w:delText>
          </w:r>
        </w:del>
      </w:ins>
      <w:ins w:id="1985" w:author="user" w:date="2015-11-06T14:00:00Z">
        <w:del w:id="1986" w:author="Alfiady" w:date="2016-04-19T14:47:00Z">
          <w:r w:rsidRPr="00F72FED">
            <w:rPr>
              <w:b/>
              <w:szCs w:val="24"/>
              <w:rPrChange w:id="1987" w:author="herwin-azis" w:date="2016-12-15T11:01:00Z">
                <w:rPr/>
              </w:rPrChange>
            </w:rPr>
            <w:delText xml:space="preserve"> stratigraphy</w:delText>
          </w:r>
        </w:del>
      </w:ins>
    </w:p>
    <w:p w:rsidR="007B4E01" w:rsidRPr="00F72FED" w:rsidRDefault="007B4E01">
      <w:pPr>
        <w:pStyle w:val="ListParagraph"/>
        <w:ind w:hanging="720"/>
        <w:rPr>
          <w:ins w:id="1988" w:author="user" w:date="2015-11-16T10:17:00Z"/>
          <w:del w:id="1989" w:author="Alfiady" w:date="2016-04-19T14:47:00Z"/>
          <w:b/>
          <w:szCs w:val="24"/>
          <w:rPrChange w:id="1990" w:author="herwin-azis" w:date="2016-12-15T11:01:00Z">
            <w:rPr>
              <w:ins w:id="1991" w:author="user" w:date="2015-11-16T10:17:00Z"/>
              <w:del w:id="1992" w:author="Alfiady" w:date="2016-04-19T14:47:00Z"/>
            </w:rPr>
          </w:rPrChange>
        </w:rPr>
        <w:pPrChange w:id="1993" w:author="herwin-azis" w:date="2016-12-14T10:37:00Z">
          <w:pPr>
            <w:pStyle w:val="ListParagraph"/>
            <w:numPr>
              <w:ilvl w:val="1"/>
              <w:numId w:val="24"/>
            </w:numPr>
            <w:spacing w:after="200" w:line="276" w:lineRule="auto"/>
            <w:ind w:left="1080" w:hanging="360"/>
            <w:contextualSpacing/>
            <w:jc w:val="both"/>
          </w:pPr>
        </w:pPrChange>
      </w:pPr>
      <w:ins w:id="1994" w:author="user" w:date="2015-11-16T10:17:00Z">
        <w:del w:id="1995" w:author="Alfiady" w:date="2016-04-19T14:47:00Z">
          <w:r w:rsidRPr="00F72FED">
            <w:rPr>
              <w:b/>
              <w:szCs w:val="24"/>
              <w:rPrChange w:id="1996" w:author="herwin-azis" w:date="2016-12-15T11:01:00Z">
                <w:rPr/>
              </w:rPrChange>
            </w:rPr>
            <w:delText xml:space="preserve">Structure </w:delText>
          </w:r>
        </w:del>
      </w:ins>
      <w:ins w:id="1997" w:author="user" w:date="2015-11-16T10:24:00Z">
        <w:del w:id="1998" w:author="Alfiady" w:date="2016-04-19T14:47:00Z">
          <w:r w:rsidRPr="00F72FED">
            <w:rPr>
              <w:b/>
              <w:szCs w:val="24"/>
              <w:rPrChange w:id="1999" w:author="herwin-azis" w:date="2016-12-15T11:01:00Z">
                <w:rPr/>
              </w:rPrChange>
            </w:rPr>
            <w:delText>g</w:delText>
          </w:r>
        </w:del>
      </w:ins>
      <w:ins w:id="2000" w:author="user" w:date="2015-11-16T10:17:00Z">
        <w:del w:id="2001" w:author="Alfiady" w:date="2016-04-19T14:47:00Z">
          <w:r w:rsidRPr="00F72FED">
            <w:rPr>
              <w:b/>
              <w:szCs w:val="24"/>
              <w:rPrChange w:id="2002" w:author="herwin-azis" w:date="2016-12-15T11:01:00Z">
                <w:rPr/>
              </w:rPrChange>
            </w:rPr>
            <w:delText>eology</w:delText>
          </w:r>
        </w:del>
      </w:ins>
    </w:p>
    <w:p w:rsidR="007B4E01" w:rsidRPr="00F72FED" w:rsidRDefault="007B4E01">
      <w:pPr>
        <w:pStyle w:val="ListParagraph"/>
        <w:ind w:hanging="720"/>
        <w:rPr>
          <w:ins w:id="2003" w:author="user" w:date="2015-11-16T11:18:00Z"/>
          <w:del w:id="2004" w:author="Alfiady" w:date="2016-04-19T14:47:00Z"/>
          <w:b/>
          <w:szCs w:val="24"/>
          <w:rPrChange w:id="2005" w:author="herwin-azis" w:date="2016-12-15T11:01:00Z">
            <w:rPr>
              <w:ins w:id="2006" w:author="user" w:date="2015-11-16T11:18:00Z"/>
              <w:del w:id="2007" w:author="Alfiady" w:date="2016-04-19T14:47:00Z"/>
            </w:rPr>
          </w:rPrChange>
        </w:rPr>
        <w:pPrChange w:id="2008" w:author="herwin-azis" w:date="2016-12-14T10:37:00Z">
          <w:pPr>
            <w:pStyle w:val="ListParagraph"/>
            <w:numPr>
              <w:numId w:val="4"/>
            </w:numPr>
            <w:spacing w:after="200" w:line="276" w:lineRule="auto"/>
            <w:ind w:left="1800" w:hanging="360"/>
            <w:contextualSpacing/>
          </w:pPr>
        </w:pPrChange>
      </w:pPr>
      <w:ins w:id="2009" w:author="user" w:date="2015-11-16T10:22:00Z">
        <w:del w:id="2010" w:author="Alfiady" w:date="2016-04-19T14:47:00Z">
          <w:r w:rsidRPr="00F72FED">
            <w:rPr>
              <w:b/>
              <w:szCs w:val="24"/>
              <w:rPrChange w:id="2011" w:author="herwin-azis" w:date="2016-12-15T11:01:00Z">
                <w:rPr/>
              </w:rPrChange>
            </w:rPr>
            <w:delText>F</w:delText>
          </w:r>
        </w:del>
      </w:ins>
      <w:ins w:id="2012" w:author="user" w:date="2015-11-16T10:19:00Z">
        <w:del w:id="2013" w:author="Alfiady" w:date="2016-04-19T14:47:00Z">
          <w:r w:rsidRPr="00F72FED">
            <w:rPr>
              <w:b/>
              <w:szCs w:val="24"/>
              <w:rPrChange w:id="2014" w:author="herwin-azis" w:date="2016-12-15T11:01:00Z">
                <w:rPr/>
              </w:rPrChange>
            </w:rPr>
            <w:delText xml:space="preserve">ault </w:delText>
          </w:r>
        </w:del>
      </w:ins>
      <w:ins w:id="2015" w:author="user" w:date="2015-11-16T10:17:00Z">
        <w:del w:id="2016" w:author="Alfiady" w:date="2016-04-19T14:47:00Z">
          <w:r w:rsidRPr="00F72FED">
            <w:rPr>
              <w:b/>
              <w:szCs w:val="24"/>
              <w:rPrChange w:id="2017" w:author="herwin-azis" w:date="2016-12-15T11:01:00Z">
                <w:rPr/>
              </w:rPrChange>
            </w:rPr>
            <w:delText>lineament</w:delText>
          </w:r>
        </w:del>
      </w:ins>
      <w:ins w:id="2018" w:author="user" w:date="2015-11-16T10:22:00Z">
        <w:del w:id="2019" w:author="Alfiady" w:date="2016-04-19T14:47:00Z">
          <w:r w:rsidRPr="00F72FED">
            <w:rPr>
              <w:b/>
              <w:szCs w:val="24"/>
              <w:rPrChange w:id="2020" w:author="herwin-azis" w:date="2016-12-15T11:01:00Z">
                <w:rPr/>
              </w:rPrChange>
            </w:rPr>
            <w:delText xml:space="preserve"> </w:delText>
          </w:r>
        </w:del>
      </w:ins>
      <w:ins w:id="2021" w:author="user" w:date="2015-11-16T10:17:00Z">
        <w:del w:id="2022" w:author="Alfiady" w:date="2016-04-19T14:47:00Z">
          <w:r w:rsidRPr="00F72FED">
            <w:rPr>
              <w:b/>
              <w:szCs w:val="24"/>
              <w:rPrChange w:id="2023" w:author="herwin-azis" w:date="2016-12-15T11:01:00Z">
                <w:rPr/>
              </w:rPrChange>
            </w:rPr>
            <w:delText>map</w:delText>
          </w:r>
        </w:del>
      </w:ins>
      <w:ins w:id="2024" w:author="user" w:date="2015-11-16T10:27:00Z">
        <w:del w:id="2025" w:author="Alfiady" w:date="2016-04-19T14:47:00Z">
          <w:r w:rsidRPr="00F72FED">
            <w:rPr>
              <w:b/>
              <w:szCs w:val="24"/>
              <w:rPrChange w:id="2026" w:author="herwin-azis" w:date="2016-12-15T11:01:00Z">
                <w:rPr/>
              </w:rPrChange>
            </w:rPr>
            <w:delText xml:space="preserve">, </w:delText>
          </w:r>
        </w:del>
      </w:ins>
      <w:ins w:id="2027" w:author="user" w:date="2015-11-16T10:22:00Z">
        <w:del w:id="2028" w:author="Alfiady" w:date="2016-04-19T14:47:00Z">
          <w:r w:rsidRPr="00F72FED">
            <w:rPr>
              <w:b/>
              <w:szCs w:val="24"/>
              <w:rPrChange w:id="2029" w:author="herwin-azis" w:date="2016-12-15T11:01:00Z">
                <w:rPr/>
              </w:rPrChange>
            </w:rPr>
            <w:delText xml:space="preserve">fault fracture density, </w:delText>
          </w:r>
        </w:del>
      </w:ins>
      <w:ins w:id="2030" w:author="user" w:date="2015-11-16T10:18:00Z">
        <w:del w:id="2031" w:author="Alfiady" w:date="2016-04-19T14:47:00Z">
          <w:r w:rsidRPr="00F72FED">
            <w:rPr>
              <w:b/>
              <w:szCs w:val="24"/>
              <w:rPrChange w:id="2032" w:author="herwin-azis" w:date="2016-12-15T11:01:00Z">
                <w:rPr/>
              </w:rPrChange>
            </w:rPr>
            <w:delText>interpretative structure geology map</w:delText>
          </w:r>
        </w:del>
      </w:ins>
    </w:p>
    <w:p w:rsidR="007B4E01" w:rsidRPr="00F72FED" w:rsidRDefault="007B4E01">
      <w:pPr>
        <w:pStyle w:val="ListParagraph"/>
        <w:ind w:hanging="720"/>
        <w:rPr>
          <w:ins w:id="2033" w:author="user" w:date="2015-11-16T11:18:00Z"/>
          <w:del w:id="2034" w:author="Alfiady" w:date="2016-04-19T14:47:00Z"/>
          <w:b/>
          <w:szCs w:val="24"/>
          <w:rPrChange w:id="2035" w:author="herwin-azis" w:date="2016-12-15T11:01:00Z">
            <w:rPr>
              <w:ins w:id="2036" w:author="user" w:date="2015-11-16T11:18:00Z"/>
              <w:del w:id="2037" w:author="Alfiady" w:date="2016-04-19T14:47:00Z"/>
            </w:rPr>
          </w:rPrChange>
        </w:rPr>
        <w:pPrChange w:id="2038" w:author="herwin-azis" w:date="2016-12-14T10:37:00Z">
          <w:pPr>
            <w:pStyle w:val="ListParagraph"/>
            <w:numPr>
              <w:numId w:val="4"/>
            </w:numPr>
            <w:spacing w:after="200" w:line="276" w:lineRule="auto"/>
            <w:ind w:left="1080" w:hanging="360"/>
            <w:contextualSpacing/>
          </w:pPr>
        </w:pPrChange>
      </w:pPr>
      <w:ins w:id="2039" w:author="user" w:date="2015-11-16T11:18:00Z">
        <w:del w:id="2040" w:author="Alfiady" w:date="2016-04-19T14:47:00Z">
          <w:r w:rsidRPr="00F72FED">
            <w:rPr>
              <w:b/>
              <w:szCs w:val="24"/>
              <w:rPrChange w:id="2041" w:author="herwin-azis" w:date="2016-12-15T11:01:00Z">
                <w:rPr/>
              </w:rPrChange>
            </w:rPr>
            <w:delText xml:space="preserve">Provide the interpretation maps which cover local Rantau Dedap </w:delText>
          </w:r>
        </w:del>
      </w:ins>
      <w:ins w:id="2042" w:author="user" w:date="2015-11-18T14:07:00Z">
        <w:del w:id="2043" w:author="Alfiady" w:date="2016-04-19T14:47:00Z">
          <w:r w:rsidRPr="00F72FED">
            <w:rPr>
              <w:b/>
              <w:szCs w:val="24"/>
              <w:rPrChange w:id="2044" w:author="herwin-azis" w:date="2016-12-15T11:01:00Z">
                <w:rPr/>
              </w:rPrChange>
            </w:rPr>
            <w:delText>a</w:delText>
          </w:r>
        </w:del>
      </w:ins>
      <w:ins w:id="2045" w:author="user" w:date="2015-11-16T11:18:00Z">
        <w:del w:id="2046" w:author="Alfiady" w:date="2016-04-19T14:47:00Z">
          <w:r w:rsidRPr="00F72FED">
            <w:rPr>
              <w:b/>
              <w:szCs w:val="24"/>
              <w:rPrChange w:id="2047" w:author="herwin-azis" w:date="2016-12-15T11:01:00Z">
                <w:rPr/>
              </w:rPrChange>
            </w:rPr>
            <w:delText xml:space="preserve">rea (See figure in attachment </w:delText>
          </w:r>
        </w:del>
      </w:ins>
      <w:ins w:id="2048" w:author="user" w:date="2015-11-16T11:19:00Z">
        <w:del w:id="2049" w:author="Alfiady" w:date="2016-04-19T14:47:00Z">
          <w:r w:rsidRPr="00F72FED">
            <w:rPr>
              <w:b/>
              <w:szCs w:val="24"/>
              <w:rPrChange w:id="2050" w:author="herwin-azis" w:date="2016-12-15T11:01:00Z">
                <w:rPr/>
              </w:rPrChange>
            </w:rPr>
            <w:delText>2).</w:delText>
          </w:r>
        </w:del>
      </w:ins>
    </w:p>
    <w:p w:rsidR="007B4E01" w:rsidRPr="00F72FED" w:rsidRDefault="007B4E01">
      <w:pPr>
        <w:pStyle w:val="ListParagraph"/>
        <w:ind w:hanging="720"/>
        <w:rPr>
          <w:ins w:id="2051" w:author="user" w:date="2015-11-06T14:37:00Z"/>
          <w:del w:id="2052" w:author="Alfiady" w:date="2016-04-19T14:47:00Z"/>
          <w:b/>
          <w:szCs w:val="24"/>
          <w:rPrChange w:id="2053" w:author="herwin-azis" w:date="2016-12-15T11:01:00Z">
            <w:rPr>
              <w:ins w:id="2054" w:author="user" w:date="2015-11-06T14:37:00Z"/>
              <w:del w:id="2055" w:author="Alfiady" w:date="2016-04-19T14:47:00Z"/>
            </w:rPr>
          </w:rPrChange>
        </w:rPr>
        <w:pPrChange w:id="2056" w:author="herwin-azis" w:date="2016-12-14T10:37:00Z">
          <w:pPr>
            <w:pStyle w:val="ListParagraph"/>
            <w:numPr>
              <w:numId w:val="4"/>
            </w:numPr>
            <w:spacing w:after="200" w:line="276" w:lineRule="auto"/>
            <w:ind w:left="1080" w:hanging="360"/>
            <w:contextualSpacing/>
          </w:pPr>
        </w:pPrChange>
      </w:pPr>
      <w:ins w:id="2057" w:author="user" w:date="2015-11-06T14:37:00Z">
        <w:del w:id="2058" w:author="Alfiady" w:date="2016-04-19T14:47:00Z">
          <w:r w:rsidRPr="00F72FED">
            <w:rPr>
              <w:b/>
              <w:szCs w:val="24"/>
              <w:rPrChange w:id="2059" w:author="herwin-azis" w:date="2016-12-15T11:01:00Z">
                <w:rPr/>
              </w:rPrChange>
            </w:rPr>
            <w:delText>Provide recommendation and discussion for travers</w:delText>
          </w:r>
        </w:del>
      </w:ins>
      <w:ins w:id="2060" w:author="user" w:date="2015-11-16T10:27:00Z">
        <w:del w:id="2061" w:author="Alfiady" w:date="2016-04-19T14:47:00Z">
          <w:r w:rsidRPr="00F72FED">
            <w:rPr>
              <w:b/>
              <w:szCs w:val="24"/>
              <w:rPrChange w:id="2062" w:author="herwin-azis" w:date="2016-12-15T11:01:00Z">
                <w:rPr/>
              </w:rPrChange>
            </w:rPr>
            <w:delText xml:space="preserve">e </w:delText>
          </w:r>
        </w:del>
      </w:ins>
      <w:ins w:id="2063" w:author="user" w:date="2015-11-06T14:37:00Z">
        <w:del w:id="2064" w:author="Alfiady" w:date="2016-04-19T14:47:00Z">
          <w:r w:rsidRPr="00F72FED">
            <w:rPr>
              <w:b/>
              <w:szCs w:val="24"/>
              <w:rPrChange w:id="2065" w:author="herwin-azis" w:date="2016-12-15T11:01:00Z">
                <w:rPr/>
              </w:rPrChange>
            </w:rPr>
            <w:delText>ma</w:delText>
          </w:r>
        </w:del>
      </w:ins>
      <w:ins w:id="2066" w:author="user" w:date="2015-11-16T10:27:00Z">
        <w:del w:id="2067" w:author="Alfiady" w:date="2016-04-19T14:47:00Z">
          <w:r w:rsidRPr="00F72FED">
            <w:rPr>
              <w:b/>
              <w:szCs w:val="24"/>
              <w:rPrChange w:id="2068" w:author="herwin-azis" w:date="2016-12-15T11:01:00Z">
                <w:rPr/>
              </w:rPrChange>
            </w:rPr>
            <w:delText>p</w:delText>
          </w:r>
        </w:del>
      </w:ins>
      <w:ins w:id="2069" w:author="user" w:date="2015-11-06T14:37:00Z">
        <w:del w:id="2070" w:author="Alfiady" w:date="2016-04-19T14:47:00Z">
          <w:r w:rsidRPr="00F72FED">
            <w:rPr>
              <w:b/>
              <w:szCs w:val="24"/>
              <w:rPrChange w:id="2071" w:author="herwin-azis" w:date="2016-12-15T11:01:00Z">
                <w:rPr/>
              </w:rPrChange>
            </w:rPr>
            <w:delText>p</w:delText>
          </w:r>
        </w:del>
      </w:ins>
      <w:ins w:id="2072" w:author="user" w:date="2015-11-16T10:11:00Z">
        <w:del w:id="2073" w:author="Alfiady" w:date="2016-04-19T14:47:00Z">
          <w:r w:rsidRPr="00F72FED">
            <w:rPr>
              <w:b/>
              <w:szCs w:val="24"/>
              <w:rPrChange w:id="2074" w:author="herwin-azis" w:date="2016-12-15T11:01:00Z">
                <w:rPr/>
              </w:rPrChange>
            </w:rPr>
            <w:delText>ing</w:delText>
          </w:r>
        </w:del>
      </w:ins>
      <w:ins w:id="2075" w:author="user" w:date="2015-11-16T10:28:00Z">
        <w:del w:id="2076" w:author="Alfiady" w:date="2016-04-19T14:47:00Z">
          <w:r w:rsidRPr="00F72FED">
            <w:rPr>
              <w:b/>
              <w:szCs w:val="24"/>
              <w:rPrChange w:id="2077" w:author="herwin-azis" w:date="2016-12-15T11:01:00Z">
                <w:rPr/>
              </w:rPrChange>
            </w:rPr>
            <w:delText xml:space="preserve"> and field work mapping plan</w:delText>
          </w:r>
        </w:del>
      </w:ins>
      <w:ins w:id="2078" w:author="user" w:date="2015-11-16T11:20:00Z">
        <w:del w:id="2079" w:author="Alfiady" w:date="2016-04-19T14:47:00Z">
          <w:r w:rsidRPr="00F72FED">
            <w:rPr>
              <w:b/>
              <w:szCs w:val="24"/>
              <w:rPrChange w:id="2080" w:author="herwin-azis" w:date="2016-12-15T11:01:00Z">
                <w:rPr/>
              </w:rPrChange>
            </w:rPr>
            <w:delText>.</w:delText>
          </w:r>
        </w:del>
      </w:ins>
    </w:p>
    <w:p w:rsidR="007B4E01" w:rsidRPr="00F72FED" w:rsidRDefault="007B4E01">
      <w:pPr>
        <w:pStyle w:val="ListParagraph"/>
        <w:ind w:hanging="720"/>
        <w:rPr>
          <w:ins w:id="2081" w:author="user" w:date="2015-11-06T14:29:00Z"/>
          <w:del w:id="2082" w:author="Alfiady" w:date="2016-04-19T14:47:00Z"/>
          <w:b/>
          <w:szCs w:val="24"/>
          <w:rPrChange w:id="2083" w:author="herwin-azis" w:date="2016-12-15T11:01:00Z">
            <w:rPr>
              <w:ins w:id="2084" w:author="user" w:date="2015-11-06T14:29:00Z"/>
              <w:del w:id="2085" w:author="Alfiady" w:date="2016-04-19T14:47:00Z"/>
            </w:rPr>
          </w:rPrChange>
        </w:rPr>
        <w:pPrChange w:id="2086" w:author="herwin-azis" w:date="2016-12-14T10:37:00Z">
          <w:pPr>
            <w:pStyle w:val="ListParagraph"/>
            <w:numPr>
              <w:numId w:val="4"/>
            </w:numPr>
            <w:spacing w:after="200" w:line="276" w:lineRule="auto"/>
            <w:ind w:left="1800" w:hanging="360"/>
            <w:contextualSpacing/>
          </w:pPr>
        </w:pPrChange>
      </w:pPr>
      <w:ins w:id="2087" w:author="user" w:date="2015-11-06T14:37:00Z">
        <w:del w:id="2088" w:author="Alfiady" w:date="2016-04-19T14:47:00Z">
          <w:r w:rsidRPr="00F72FED">
            <w:rPr>
              <w:b/>
              <w:szCs w:val="24"/>
              <w:rPrChange w:id="2089" w:author="herwin-azis" w:date="2016-12-15T11:01:00Z">
                <w:rPr/>
              </w:rPrChange>
            </w:rPr>
            <w:delText>Provide mobilization</w:delText>
          </w:r>
        </w:del>
      </w:ins>
      <w:ins w:id="2090" w:author="user" w:date="2015-11-06T14:38:00Z">
        <w:del w:id="2091" w:author="Alfiady" w:date="2016-04-19T14:47:00Z">
          <w:r w:rsidRPr="00F72FED">
            <w:rPr>
              <w:b/>
              <w:szCs w:val="24"/>
              <w:rPrChange w:id="2092" w:author="herwin-azis" w:date="2016-12-15T11:01:00Z">
                <w:rPr/>
              </w:rPrChange>
            </w:rPr>
            <w:delText>,</w:delText>
          </w:r>
        </w:del>
      </w:ins>
      <w:ins w:id="2093" w:author="user" w:date="2015-11-06T14:37:00Z">
        <w:del w:id="2094" w:author="Alfiady" w:date="2016-04-19T14:47:00Z">
          <w:r w:rsidRPr="00F72FED">
            <w:rPr>
              <w:b/>
              <w:szCs w:val="24"/>
              <w:rPrChange w:id="2095" w:author="herwin-azis" w:date="2016-12-15T11:01:00Z">
                <w:rPr/>
              </w:rPrChange>
            </w:rPr>
            <w:delText xml:space="preserve"> demobilization</w:delText>
          </w:r>
        </w:del>
      </w:ins>
      <w:ins w:id="2096" w:author="user" w:date="2015-11-06T14:38:00Z">
        <w:del w:id="2097" w:author="Alfiady" w:date="2016-04-19T14:47:00Z">
          <w:r w:rsidRPr="00F72FED">
            <w:rPr>
              <w:b/>
              <w:szCs w:val="24"/>
              <w:rPrChange w:id="2098" w:author="herwin-azis" w:date="2016-12-15T11:01:00Z">
                <w:rPr/>
              </w:rPrChange>
            </w:rPr>
            <w:delText xml:space="preserve">, logistics, and </w:delText>
          </w:r>
        </w:del>
      </w:ins>
      <w:ins w:id="2099" w:author="user" w:date="2015-11-06T14:39:00Z">
        <w:del w:id="2100" w:author="Alfiady" w:date="2016-04-19T14:47:00Z">
          <w:r w:rsidRPr="00F72FED">
            <w:rPr>
              <w:b/>
              <w:szCs w:val="24"/>
              <w:rPrChange w:id="2101" w:author="herwin-azis" w:date="2016-12-15T11:01:00Z">
                <w:rPr/>
              </w:rPrChange>
            </w:rPr>
            <w:delText>accommodation</w:delText>
          </w:r>
        </w:del>
      </w:ins>
      <w:ins w:id="2102" w:author="user" w:date="2015-11-06T14:38:00Z">
        <w:del w:id="2103" w:author="Alfiady" w:date="2016-04-19T14:47:00Z">
          <w:r w:rsidRPr="00F72FED">
            <w:rPr>
              <w:b/>
              <w:szCs w:val="24"/>
              <w:rPrChange w:id="2104" w:author="herwin-azis" w:date="2016-12-15T11:01:00Z">
                <w:rPr/>
              </w:rPrChange>
            </w:rPr>
            <w:delText xml:space="preserve"> </w:delText>
          </w:r>
        </w:del>
      </w:ins>
      <w:ins w:id="2105" w:author="user" w:date="2015-11-06T14:39:00Z">
        <w:del w:id="2106" w:author="Alfiady" w:date="2016-04-19T14:47:00Z">
          <w:r w:rsidRPr="00F72FED">
            <w:rPr>
              <w:b/>
              <w:szCs w:val="24"/>
              <w:rPrChange w:id="2107" w:author="herwin-azis" w:date="2016-12-15T11:01:00Z">
                <w:rPr/>
              </w:rPrChange>
            </w:rPr>
            <w:delText>during field work mapping</w:delText>
          </w:r>
        </w:del>
      </w:ins>
      <w:ins w:id="2108" w:author="user" w:date="2015-11-16T11:20:00Z">
        <w:del w:id="2109" w:author="Alfiady" w:date="2016-04-19T14:47:00Z">
          <w:r w:rsidRPr="00F72FED">
            <w:rPr>
              <w:b/>
              <w:szCs w:val="24"/>
              <w:rPrChange w:id="2110" w:author="herwin-azis" w:date="2016-12-15T11:01:00Z">
                <w:rPr/>
              </w:rPrChange>
            </w:rPr>
            <w:delText>.</w:delText>
          </w:r>
        </w:del>
      </w:ins>
    </w:p>
    <w:p w:rsidR="007B4E01" w:rsidRPr="00F72FED" w:rsidRDefault="007B4E01">
      <w:pPr>
        <w:pStyle w:val="ListParagraph"/>
        <w:ind w:hanging="720"/>
        <w:rPr>
          <w:ins w:id="2111" w:author="user" w:date="2015-11-16T11:01:00Z"/>
          <w:del w:id="2112" w:author="Alfiady" w:date="2016-04-19T14:47:00Z"/>
          <w:b/>
          <w:szCs w:val="24"/>
          <w:rPrChange w:id="2113" w:author="herwin-azis" w:date="2016-12-15T11:01:00Z">
            <w:rPr>
              <w:ins w:id="2114" w:author="user" w:date="2015-11-16T11:01:00Z"/>
              <w:del w:id="2115" w:author="Alfiady" w:date="2016-04-19T14:47:00Z"/>
            </w:rPr>
          </w:rPrChange>
        </w:rPr>
        <w:pPrChange w:id="2116" w:author="herwin-azis" w:date="2016-12-14T10:37:00Z">
          <w:pPr>
            <w:pStyle w:val="ListParagraph"/>
            <w:numPr>
              <w:numId w:val="4"/>
            </w:numPr>
            <w:spacing w:after="200" w:line="276" w:lineRule="auto"/>
            <w:ind w:left="1080" w:hanging="360"/>
            <w:contextualSpacing/>
          </w:pPr>
        </w:pPrChange>
      </w:pPr>
      <w:ins w:id="2117" w:author="user" w:date="2015-11-16T11:02:00Z">
        <w:del w:id="2118" w:author="Alfiady" w:date="2016-04-19T14:47:00Z">
          <w:r w:rsidRPr="00F72FED">
            <w:rPr>
              <w:b/>
              <w:szCs w:val="24"/>
              <w:rPrChange w:id="2119" w:author="herwin-azis" w:date="2016-12-15T11:01:00Z">
                <w:rPr/>
              </w:rPrChange>
            </w:rPr>
            <w:delText>Provide field</w:delText>
          </w:r>
        </w:del>
      </w:ins>
      <w:ins w:id="2120" w:author="user" w:date="2015-11-06T14:42:00Z">
        <w:del w:id="2121" w:author="Alfiady" w:date="2016-04-19T14:47:00Z">
          <w:r w:rsidRPr="00F72FED">
            <w:rPr>
              <w:b/>
              <w:szCs w:val="24"/>
              <w:rPrChange w:id="2122" w:author="herwin-azis" w:date="2016-12-15T11:01:00Z">
                <w:rPr/>
              </w:rPrChange>
            </w:rPr>
            <w:delText xml:space="preserve"> </w:delText>
          </w:r>
        </w:del>
      </w:ins>
      <w:ins w:id="2123" w:author="user" w:date="2015-11-16T11:00:00Z">
        <w:del w:id="2124" w:author="Alfiady" w:date="2016-04-19T14:47:00Z">
          <w:r w:rsidRPr="00F72FED">
            <w:rPr>
              <w:b/>
              <w:szCs w:val="24"/>
              <w:rPrChange w:id="2125" w:author="herwin-azis" w:date="2016-12-15T11:01:00Z">
                <w:rPr/>
              </w:rPrChange>
            </w:rPr>
            <w:delText>samples</w:delText>
          </w:r>
        </w:del>
      </w:ins>
      <w:ins w:id="2126" w:author="user" w:date="2015-11-16T11:02:00Z">
        <w:del w:id="2127" w:author="Alfiady" w:date="2016-04-19T14:47:00Z">
          <w:r w:rsidRPr="00F72FED">
            <w:rPr>
              <w:b/>
              <w:szCs w:val="24"/>
              <w:rPrChange w:id="2128" w:author="herwin-azis" w:date="2016-12-15T11:01:00Z">
                <w:rPr/>
              </w:rPrChange>
            </w:rPr>
            <w:delText xml:space="preserve"> collection and documentation</w:delText>
          </w:r>
        </w:del>
      </w:ins>
      <w:ins w:id="2129" w:author="user" w:date="2015-11-16T11:00:00Z">
        <w:del w:id="2130" w:author="Alfiady" w:date="2016-04-19T14:47:00Z">
          <w:r w:rsidRPr="00F72FED">
            <w:rPr>
              <w:b/>
              <w:szCs w:val="24"/>
              <w:rPrChange w:id="2131" w:author="herwin-azis" w:date="2016-12-15T11:01:00Z">
                <w:rPr/>
              </w:rPrChange>
            </w:rPr>
            <w:delText xml:space="preserve"> of </w:delText>
          </w:r>
        </w:del>
      </w:ins>
      <w:ins w:id="2132" w:author="user" w:date="2015-11-06T14:43:00Z">
        <w:del w:id="2133" w:author="Alfiady" w:date="2016-04-19T14:47:00Z">
          <w:r w:rsidRPr="00F72FED">
            <w:rPr>
              <w:b/>
              <w:szCs w:val="24"/>
              <w:rPrChange w:id="2134" w:author="herwin-azis" w:date="2016-12-15T11:01:00Z">
                <w:rPr/>
              </w:rPrChange>
            </w:rPr>
            <w:delText>lithology, alteration</w:delText>
          </w:r>
        </w:del>
      </w:ins>
      <w:ins w:id="2135" w:author="user" w:date="2015-11-16T11:01:00Z">
        <w:del w:id="2136" w:author="Alfiady" w:date="2016-04-19T14:47:00Z">
          <w:r w:rsidRPr="00F72FED">
            <w:rPr>
              <w:b/>
              <w:szCs w:val="24"/>
              <w:rPrChange w:id="2137" w:author="herwin-azis" w:date="2016-12-15T11:01:00Z">
                <w:rPr/>
              </w:rPrChange>
            </w:rPr>
            <w:delText>,</w:delText>
          </w:r>
        </w:del>
      </w:ins>
      <w:ins w:id="2138" w:author="user" w:date="2015-11-16T10:46:00Z">
        <w:del w:id="2139" w:author="Alfiady" w:date="2016-04-19T14:47:00Z">
          <w:r w:rsidRPr="00F72FED">
            <w:rPr>
              <w:b/>
              <w:szCs w:val="24"/>
              <w:rPrChange w:id="2140" w:author="herwin-azis" w:date="2016-12-15T11:01:00Z">
                <w:rPr/>
              </w:rPrChange>
            </w:rPr>
            <w:delText xml:space="preserve"> </w:delText>
          </w:r>
        </w:del>
      </w:ins>
      <w:ins w:id="2141" w:author="user" w:date="2015-11-06T14:42:00Z">
        <w:del w:id="2142" w:author="Alfiady" w:date="2016-04-19T14:47:00Z">
          <w:r w:rsidRPr="00F72FED">
            <w:rPr>
              <w:b/>
              <w:szCs w:val="24"/>
              <w:rPrChange w:id="2143" w:author="herwin-azis" w:date="2016-12-15T11:01:00Z">
                <w:rPr/>
              </w:rPrChange>
            </w:rPr>
            <w:delText xml:space="preserve">and </w:delText>
          </w:r>
        </w:del>
      </w:ins>
      <w:ins w:id="2144" w:author="user" w:date="2015-11-06T14:43:00Z">
        <w:del w:id="2145" w:author="Alfiady" w:date="2016-04-19T14:47:00Z">
          <w:r w:rsidRPr="00F72FED">
            <w:rPr>
              <w:b/>
              <w:szCs w:val="24"/>
              <w:rPrChange w:id="2146" w:author="herwin-azis" w:date="2016-12-15T11:01:00Z">
                <w:rPr/>
              </w:rPrChange>
            </w:rPr>
            <w:delText xml:space="preserve">records detail </w:delText>
          </w:r>
        </w:del>
      </w:ins>
      <w:ins w:id="2147" w:author="user" w:date="2015-11-06T14:42:00Z">
        <w:del w:id="2148" w:author="Alfiady" w:date="2016-04-19T14:47:00Z">
          <w:r w:rsidRPr="00F72FED">
            <w:rPr>
              <w:b/>
              <w:szCs w:val="24"/>
              <w:rPrChange w:id="2149" w:author="herwin-azis" w:date="2016-12-15T11:01:00Z">
                <w:rPr/>
              </w:rPrChange>
            </w:rPr>
            <w:delText>structure geology data</w:delText>
          </w:r>
        </w:del>
      </w:ins>
      <w:ins w:id="2150" w:author="user" w:date="2015-11-16T11:20:00Z">
        <w:del w:id="2151" w:author="Alfiady" w:date="2016-04-19T14:47:00Z">
          <w:r w:rsidRPr="00F72FED">
            <w:rPr>
              <w:b/>
              <w:szCs w:val="24"/>
              <w:rPrChange w:id="2152" w:author="herwin-azis" w:date="2016-12-15T11:01:00Z">
                <w:rPr/>
              </w:rPrChange>
            </w:rPr>
            <w:delText>.</w:delText>
          </w:r>
        </w:del>
      </w:ins>
    </w:p>
    <w:p w:rsidR="007B4E01" w:rsidRPr="00F72FED" w:rsidRDefault="007B4E01">
      <w:pPr>
        <w:pStyle w:val="ListParagraph"/>
        <w:ind w:hanging="720"/>
        <w:rPr>
          <w:ins w:id="2153" w:author="user" w:date="2015-11-06T14:34:00Z"/>
          <w:del w:id="2154" w:author="Alfiady" w:date="2016-04-19T14:47:00Z"/>
          <w:b/>
          <w:szCs w:val="24"/>
          <w:rPrChange w:id="2155" w:author="herwin-azis" w:date="2016-12-15T11:01:00Z">
            <w:rPr>
              <w:ins w:id="2156" w:author="user" w:date="2015-11-06T14:34:00Z"/>
              <w:del w:id="2157" w:author="Alfiady" w:date="2016-04-19T14:47:00Z"/>
            </w:rPr>
          </w:rPrChange>
        </w:rPr>
        <w:pPrChange w:id="2158" w:author="herwin-azis" w:date="2016-12-14T10:37:00Z">
          <w:pPr>
            <w:pStyle w:val="ListParagraph"/>
            <w:numPr>
              <w:numId w:val="4"/>
            </w:numPr>
            <w:spacing w:after="200" w:line="276" w:lineRule="auto"/>
            <w:ind w:left="810" w:hanging="450"/>
            <w:contextualSpacing/>
          </w:pPr>
        </w:pPrChange>
      </w:pPr>
      <w:ins w:id="2159" w:author="user" w:date="2015-11-06T14:40:00Z">
        <w:del w:id="2160" w:author="Alfiady" w:date="2016-04-19T14:47:00Z">
          <w:r w:rsidRPr="00F72FED">
            <w:rPr>
              <w:b/>
              <w:szCs w:val="24"/>
              <w:rPrChange w:id="2161" w:author="herwin-azis" w:date="2016-12-15T11:01:00Z">
                <w:rPr/>
              </w:rPrChange>
            </w:rPr>
            <w:delText>Provide</w:delText>
          </w:r>
        </w:del>
      </w:ins>
      <w:ins w:id="2162" w:author="user" w:date="2015-11-06T14:34:00Z">
        <w:del w:id="2163" w:author="Alfiady" w:date="2016-04-19T14:47:00Z">
          <w:r w:rsidRPr="00F72FED">
            <w:rPr>
              <w:b/>
              <w:szCs w:val="24"/>
              <w:rPrChange w:id="2164" w:author="herwin-azis" w:date="2016-12-15T11:01:00Z">
                <w:rPr/>
              </w:rPrChange>
            </w:rPr>
            <w:delText xml:space="preserve"> daily and weekly report during field mapping</w:delText>
          </w:r>
        </w:del>
      </w:ins>
      <w:ins w:id="2165" w:author="user" w:date="2015-11-16T11:20:00Z">
        <w:del w:id="2166" w:author="Alfiady" w:date="2016-04-19T14:47:00Z">
          <w:r w:rsidRPr="00F72FED">
            <w:rPr>
              <w:b/>
              <w:szCs w:val="24"/>
              <w:rPrChange w:id="2167" w:author="herwin-azis" w:date="2016-12-15T11:01:00Z">
                <w:rPr/>
              </w:rPrChange>
            </w:rPr>
            <w:delText>.</w:delText>
          </w:r>
        </w:del>
      </w:ins>
    </w:p>
    <w:p w:rsidR="007B4E01" w:rsidRPr="00F72FED" w:rsidRDefault="007B4E01">
      <w:pPr>
        <w:pStyle w:val="ListParagraph"/>
        <w:ind w:hanging="720"/>
        <w:rPr>
          <w:ins w:id="2168" w:author="user" w:date="2015-11-06T14:34:00Z"/>
          <w:del w:id="2169" w:author="Alfiady" w:date="2016-04-19T14:47:00Z"/>
          <w:b/>
          <w:szCs w:val="24"/>
          <w:rPrChange w:id="2170" w:author="herwin-azis" w:date="2016-12-15T11:01:00Z">
            <w:rPr>
              <w:ins w:id="2171" w:author="user" w:date="2015-11-06T14:34:00Z"/>
              <w:del w:id="2172" w:author="Alfiady" w:date="2016-04-19T14:47:00Z"/>
            </w:rPr>
          </w:rPrChange>
        </w:rPr>
        <w:pPrChange w:id="2173" w:author="herwin-azis" w:date="2016-12-14T10:37:00Z">
          <w:pPr>
            <w:pStyle w:val="ListParagraph"/>
            <w:numPr>
              <w:numId w:val="4"/>
            </w:numPr>
            <w:spacing w:after="200" w:line="276" w:lineRule="auto"/>
            <w:ind w:left="810" w:hanging="450"/>
            <w:contextualSpacing/>
          </w:pPr>
        </w:pPrChange>
      </w:pPr>
      <w:ins w:id="2174" w:author="user" w:date="2015-11-06T14:41:00Z">
        <w:del w:id="2175" w:author="Alfiady" w:date="2016-04-19T14:47:00Z">
          <w:r w:rsidRPr="00F72FED">
            <w:rPr>
              <w:b/>
              <w:szCs w:val="24"/>
              <w:rPrChange w:id="2176" w:author="herwin-azis" w:date="2016-12-15T11:01:00Z">
                <w:rPr/>
              </w:rPrChange>
            </w:rPr>
            <w:delText>Provide</w:delText>
          </w:r>
        </w:del>
      </w:ins>
      <w:ins w:id="2177" w:author="user" w:date="2015-11-16T10:31:00Z">
        <w:del w:id="2178" w:author="Alfiady" w:date="2016-04-19T14:47:00Z">
          <w:r w:rsidRPr="00F72FED">
            <w:rPr>
              <w:b/>
              <w:szCs w:val="24"/>
              <w:rPrChange w:id="2179" w:author="herwin-azis" w:date="2016-12-15T11:01:00Z">
                <w:rPr/>
              </w:rPrChange>
            </w:rPr>
            <w:delText xml:space="preserve"> megascopic</w:delText>
          </w:r>
        </w:del>
      </w:ins>
      <w:ins w:id="2180" w:author="user" w:date="2015-11-06T15:01:00Z">
        <w:del w:id="2181" w:author="Alfiady" w:date="2016-04-19T14:47:00Z">
          <w:r w:rsidRPr="00F72FED">
            <w:rPr>
              <w:b/>
              <w:szCs w:val="24"/>
              <w:rPrChange w:id="2182" w:author="herwin-azis" w:date="2016-12-15T11:01:00Z">
                <w:rPr/>
              </w:rPrChange>
            </w:rPr>
            <w:delText xml:space="preserve"> description </w:delText>
          </w:r>
        </w:del>
      </w:ins>
      <w:ins w:id="2183" w:author="user" w:date="2015-11-16T10:31:00Z">
        <w:del w:id="2184" w:author="Alfiady" w:date="2016-04-19T14:47:00Z">
          <w:r w:rsidRPr="00F72FED">
            <w:rPr>
              <w:b/>
              <w:szCs w:val="24"/>
              <w:rPrChange w:id="2185" w:author="herwin-azis" w:date="2016-12-15T11:01:00Z">
                <w:rPr/>
              </w:rPrChange>
            </w:rPr>
            <w:delText xml:space="preserve">of outcrops </w:delText>
          </w:r>
        </w:del>
      </w:ins>
      <w:ins w:id="2186" w:author="user" w:date="2015-11-06T15:01:00Z">
        <w:del w:id="2187" w:author="Alfiady" w:date="2016-04-19T14:47:00Z">
          <w:r w:rsidRPr="00F72FED">
            <w:rPr>
              <w:b/>
              <w:szCs w:val="24"/>
              <w:rPrChange w:id="2188" w:author="herwin-azis" w:date="2016-12-15T11:01:00Z">
                <w:rPr/>
              </w:rPrChange>
            </w:rPr>
            <w:delText xml:space="preserve">and </w:delText>
          </w:r>
        </w:del>
      </w:ins>
      <w:ins w:id="2189" w:author="user" w:date="2015-11-16T10:31:00Z">
        <w:del w:id="2190" w:author="Alfiady" w:date="2016-04-19T14:47:00Z">
          <w:r w:rsidRPr="00F72FED">
            <w:rPr>
              <w:b/>
              <w:szCs w:val="24"/>
              <w:rPrChange w:id="2191" w:author="herwin-azis" w:date="2016-12-15T11:01:00Z">
                <w:rPr/>
              </w:rPrChange>
            </w:rPr>
            <w:delText>hand specimen samples</w:delText>
          </w:r>
        </w:del>
      </w:ins>
      <w:ins w:id="2192" w:author="user" w:date="2015-11-16T11:20:00Z">
        <w:del w:id="2193" w:author="Alfiady" w:date="2016-04-19T14:47:00Z">
          <w:r w:rsidRPr="00F72FED">
            <w:rPr>
              <w:b/>
              <w:szCs w:val="24"/>
              <w:rPrChange w:id="2194" w:author="herwin-azis" w:date="2016-12-15T11:01:00Z">
                <w:rPr/>
              </w:rPrChange>
            </w:rPr>
            <w:delText>.</w:delText>
          </w:r>
        </w:del>
      </w:ins>
    </w:p>
    <w:p w:rsidR="007B4E01" w:rsidRPr="00F72FED" w:rsidRDefault="007B4E01">
      <w:pPr>
        <w:pStyle w:val="ListParagraph"/>
        <w:ind w:hanging="720"/>
        <w:rPr>
          <w:ins w:id="2195" w:author="user" w:date="2015-11-06T14:56:00Z"/>
          <w:del w:id="2196" w:author="Alfiady" w:date="2016-04-19T14:47:00Z"/>
          <w:b/>
          <w:szCs w:val="24"/>
          <w:rPrChange w:id="2197" w:author="herwin-azis" w:date="2016-12-15T11:01:00Z">
            <w:rPr>
              <w:ins w:id="2198" w:author="user" w:date="2015-11-06T14:56:00Z"/>
              <w:del w:id="2199" w:author="Alfiady" w:date="2016-04-19T14:47:00Z"/>
            </w:rPr>
          </w:rPrChange>
        </w:rPr>
        <w:pPrChange w:id="2200" w:author="herwin-azis" w:date="2016-12-14T10:37:00Z">
          <w:pPr>
            <w:pStyle w:val="ListParagraph"/>
            <w:numPr>
              <w:numId w:val="4"/>
            </w:numPr>
            <w:spacing w:after="200" w:line="276" w:lineRule="auto"/>
            <w:ind w:left="1800" w:hanging="360"/>
            <w:contextualSpacing/>
          </w:pPr>
        </w:pPrChange>
      </w:pPr>
      <w:ins w:id="2201" w:author="user" w:date="2015-11-06T14:34:00Z">
        <w:del w:id="2202" w:author="Alfiady" w:date="2016-04-19T14:47:00Z">
          <w:r w:rsidRPr="00F72FED">
            <w:rPr>
              <w:b/>
              <w:szCs w:val="24"/>
              <w:rPrChange w:id="2203" w:author="herwin-azis" w:date="2016-12-15T11:01:00Z">
                <w:rPr/>
              </w:rPrChange>
            </w:rPr>
            <w:delText>P</w:delText>
          </w:r>
        </w:del>
      </w:ins>
      <w:ins w:id="2204" w:author="user" w:date="2015-11-06T14:46:00Z">
        <w:del w:id="2205" w:author="Alfiady" w:date="2016-04-19T14:47:00Z">
          <w:r w:rsidRPr="00F72FED">
            <w:rPr>
              <w:b/>
              <w:szCs w:val="24"/>
              <w:rPrChange w:id="2206" w:author="herwin-azis" w:date="2016-12-15T11:01:00Z">
                <w:rPr/>
              </w:rPrChange>
            </w:rPr>
            <w:delText>rovide</w:delText>
          </w:r>
        </w:del>
      </w:ins>
      <w:ins w:id="2207" w:author="user" w:date="2015-11-06T14:34:00Z">
        <w:del w:id="2208" w:author="Alfiady" w:date="2016-04-19T14:47:00Z">
          <w:r w:rsidRPr="00F72FED">
            <w:rPr>
              <w:b/>
              <w:szCs w:val="24"/>
              <w:rPrChange w:id="2209" w:author="herwin-azis" w:date="2016-12-15T11:01:00Z">
                <w:rPr/>
              </w:rPrChange>
            </w:rPr>
            <w:delText xml:space="preserve"> </w:delText>
          </w:r>
        </w:del>
      </w:ins>
      <w:ins w:id="2210" w:author="user" w:date="2015-11-16T10:30:00Z">
        <w:del w:id="2211" w:author="Alfiady" w:date="2016-04-19T14:47:00Z">
          <w:r w:rsidRPr="00F72FED">
            <w:rPr>
              <w:b/>
              <w:szCs w:val="24"/>
              <w:rPrChange w:id="2212" w:author="herwin-azis" w:date="2016-12-15T11:01:00Z">
                <w:rPr/>
              </w:rPrChange>
            </w:rPr>
            <w:delText>laboratory</w:delText>
          </w:r>
        </w:del>
      </w:ins>
      <w:ins w:id="2213" w:author="user" w:date="2015-11-06T14:34:00Z">
        <w:del w:id="2214" w:author="Alfiady" w:date="2016-04-19T14:47:00Z">
          <w:r w:rsidRPr="00F72FED">
            <w:rPr>
              <w:b/>
              <w:szCs w:val="24"/>
              <w:rPrChange w:id="2215" w:author="herwin-azis" w:date="2016-12-15T11:01:00Z">
                <w:rPr/>
              </w:rPrChange>
            </w:rPr>
            <w:delText xml:space="preserve"> analysis from representative samples</w:delText>
          </w:r>
        </w:del>
      </w:ins>
      <w:ins w:id="2216" w:author="user" w:date="2015-11-16T11:20:00Z">
        <w:del w:id="2217" w:author="Alfiady" w:date="2016-04-19T14:47:00Z">
          <w:r w:rsidRPr="00F72FED">
            <w:rPr>
              <w:b/>
              <w:szCs w:val="24"/>
              <w:rPrChange w:id="2218" w:author="herwin-azis" w:date="2016-12-15T11:01:00Z">
                <w:rPr/>
              </w:rPrChange>
            </w:rPr>
            <w:delText>.</w:delText>
          </w:r>
        </w:del>
      </w:ins>
    </w:p>
    <w:p w:rsidR="007B4E01" w:rsidRPr="00F72FED" w:rsidRDefault="007B4E01">
      <w:pPr>
        <w:pStyle w:val="ListParagraph"/>
        <w:ind w:hanging="720"/>
        <w:rPr>
          <w:ins w:id="2219" w:author="user" w:date="2015-11-16T10:34:00Z"/>
          <w:del w:id="2220" w:author="Alfiady" w:date="2016-04-19T14:47:00Z"/>
          <w:b/>
          <w:szCs w:val="24"/>
          <w:rPrChange w:id="2221" w:author="herwin-azis" w:date="2016-12-15T11:01:00Z">
            <w:rPr>
              <w:ins w:id="2222" w:author="user" w:date="2015-11-16T10:34:00Z"/>
              <w:del w:id="2223" w:author="Alfiady" w:date="2016-04-19T14:47:00Z"/>
            </w:rPr>
          </w:rPrChange>
        </w:rPr>
        <w:pPrChange w:id="2224" w:author="herwin-azis" w:date="2016-12-14T10:37:00Z">
          <w:pPr>
            <w:pStyle w:val="ListParagraph"/>
            <w:spacing w:after="200" w:line="276" w:lineRule="auto"/>
            <w:ind w:left="1080"/>
            <w:contextualSpacing/>
          </w:pPr>
        </w:pPrChange>
      </w:pPr>
      <w:ins w:id="2225" w:author="user" w:date="2015-11-06T14:56:00Z">
        <w:del w:id="2226" w:author="Alfiady" w:date="2016-04-19T14:47:00Z">
          <w:r w:rsidRPr="00F72FED">
            <w:rPr>
              <w:b/>
              <w:szCs w:val="24"/>
              <w:rPrChange w:id="2227" w:author="herwin-azis" w:date="2016-12-15T11:01:00Z">
                <w:rPr/>
              </w:rPrChange>
            </w:rPr>
            <w:delText xml:space="preserve">Provide </w:delText>
          </w:r>
        </w:del>
      </w:ins>
      <w:ins w:id="2228" w:author="user" w:date="2015-11-16T10:33:00Z">
        <w:del w:id="2229" w:author="Alfiady" w:date="2016-04-19T14:47:00Z">
          <w:r w:rsidRPr="00F72FED">
            <w:rPr>
              <w:b/>
              <w:szCs w:val="24"/>
              <w:rPrChange w:id="2230" w:author="herwin-azis" w:date="2016-12-15T11:01:00Z">
                <w:rPr/>
              </w:rPrChange>
            </w:rPr>
            <w:delText xml:space="preserve">field data base of outcrops, hand </w:delText>
          </w:r>
        </w:del>
      </w:ins>
      <w:ins w:id="2231" w:author="user" w:date="2015-11-16T10:34:00Z">
        <w:del w:id="2232" w:author="Alfiady" w:date="2016-04-19T14:47:00Z">
          <w:r w:rsidRPr="00F72FED">
            <w:rPr>
              <w:b/>
              <w:szCs w:val="24"/>
              <w:rPrChange w:id="2233" w:author="herwin-azis" w:date="2016-12-15T11:01:00Z">
                <w:rPr/>
              </w:rPrChange>
            </w:rPr>
            <w:delText>specimen</w:delText>
          </w:r>
        </w:del>
      </w:ins>
      <w:ins w:id="2234" w:author="user" w:date="2015-11-16T10:33:00Z">
        <w:del w:id="2235" w:author="Alfiady" w:date="2016-04-19T14:47:00Z">
          <w:r w:rsidRPr="00F72FED">
            <w:rPr>
              <w:b/>
              <w:szCs w:val="24"/>
              <w:rPrChange w:id="2236" w:author="herwin-azis" w:date="2016-12-15T11:01:00Z">
                <w:rPr/>
              </w:rPrChange>
            </w:rPr>
            <w:delText>,</w:delText>
          </w:r>
        </w:del>
      </w:ins>
      <w:ins w:id="2237" w:author="user" w:date="2015-11-16T10:34:00Z">
        <w:del w:id="2238" w:author="Alfiady" w:date="2016-04-19T14:47:00Z">
          <w:r w:rsidRPr="00F72FED">
            <w:rPr>
              <w:b/>
              <w:szCs w:val="24"/>
              <w:rPrChange w:id="2239" w:author="herwin-azis" w:date="2016-12-15T11:01:00Z">
                <w:rPr/>
              </w:rPrChange>
            </w:rPr>
            <w:delText xml:space="preserve"> lithology, alteration, and thermal manifestation (if any) </w:delText>
          </w:r>
        </w:del>
      </w:ins>
      <w:ins w:id="2240" w:author="user" w:date="2015-11-16T10:50:00Z">
        <w:del w:id="2241" w:author="Alfiady" w:date="2016-04-19T14:47:00Z">
          <w:r w:rsidRPr="00F72FED">
            <w:rPr>
              <w:b/>
              <w:szCs w:val="24"/>
              <w:rPrChange w:id="2242" w:author="herwin-azis" w:date="2016-12-15T11:01:00Z">
                <w:rPr/>
              </w:rPrChange>
            </w:rPr>
            <w:delText xml:space="preserve">in </w:delText>
          </w:r>
        </w:del>
      </w:ins>
      <w:ins w:id="2243" w:author="user" w:date="2015-11-06T14:56:00Z">
        <w:del w:id="2244" w:author="Alfiady" w:date="2016-04-19T14:47:00Z">
          <w:r w:rsidRPr="00F72FED">
            <w:rPr>
              <w:b/>
              <w:szCs w:val="24"/>
              <w:rPrChange w:id="2245" w:author="herwin-azis" w:date="2016-12-15T11:01:00Z">
                <w:rPr/>
              </w:rPrChange>
            </w:rPr>
            <w:delText>spread</w:delText>
          </w:r>
        </w:del>
      </w:ins>
      <w:ins w:id="2246" w:author="user" w:date="2015-11-16T10:50:00Z">
        <w:del w:id="2247" w:author="Alfiady" w:date="2016-04-19T14:47:00Z">
          <w:r w:rsidRPr="00F72FED">
            <w:rPr>
              <w:b/>
              <w:szCs w:val="24"/>
              <w:rPrChange w:id="2248" w:author="herwin-azis" w:date="2016-12-15T11:01:00Z">
                <w:rPr/>
              </w:rPrChange>
            </w:rPr>
            <w:delText xml:space="preserve"> </w:delText>
          </w:r>
        </w:del>
      </w:ins>
      <w:ins w:id="2249" w:author="user" w:date="2015-11-06T14:56:00Z">
        <w:del w:id="2250" w:author="Alfiady" w:date="2016-04-19T14:47:00Z">
          <w:r w:rsidRPr="00F72FED">
            <w:rPr>
              <w:b/>
              <w:szCs w:val="24"/>
              <w:rPrChange w:id="2251" w:author="herwin-azis" w:date="2016-12-15T11:01:00Z">
                <w:rPr/>
              </w:rPrChange>
            </w:rPr>
            <w:delText xml:space="preserve">sheet </w:delText>
          </w:r>
        </w:del>
      </w:ins>
      <w:ins w:id="2252" w:author="user" w:date="2015-11-16T10:50:00Z">
        <w:del w:id="2253" w:author="Alfiady" w:date="2016-04-19T14:47:00Z">
          <w:r w:rsidRPr="00F72FED">
            <w:rPr>
              <w:b/>
              <w:szCs w:val="24"/>
              <w:rPrChange w:id="2254" w:author="herwin-azis" w:date="2016-12-15T11:01:00Z">
                <w:rPr/>
              </w:rPrChange>
            </w:rPr>
            <w:delText>excel format</w:delText>
          </w:r>
        </w:del>
      </w:ins>
      <w:ins w:id="2255" w:author="user" w:date="2015-11-16T11:22:00Z">
        <w:del w:id="2256" w:author="Alfiady" w:date="2016-04-19T14:47:00Z">
          <w:r w:rsidRPr="00F72FED">
            <w:rPr>
              <w:b/>
              <w:szCs w:val="24"/>
              <w:rPrChange w:id="2257" w:author="herwin-azis" w:date="2016-12-15T11:01:00Z">
                <w:rPr/>
              </w:rPrChange>
            </w:rPr>
            <w:delText>.</w:delText>
          </w:r>
        </w:del>
      </w:ins>
    </w:p>
    <w:p w:rsidR="007B4E01" w:rsidRPr="00F72FED" w:rsidRDefault="007B4E01">
      <w:pPr>
        <w:pStyle w:val="ListParagraph"/>
        <w:ind w:hanging="720"/>
        <w:rPr>
          <w:ins w:id="2258" w:author="user" w:date="2015-11-06T14:59:00Z"/>
          <w:del w:id="2259" w:author="Alfiady" w:date="2016-04-19T14:47:00Z"/>
          <w:b/>
          <w:szCs w:val="24"/>
          <w:rPrChange w:id="2260" w:author="herwin-azis" w:date="2016-12-15T11:01:00Z">
            <w:rPr>
              <w:ins w:id="2261" w:author="user" w:date="2015-11-06T14:59:00Z"/>
              <w:del w:id="2262" w:author="Alfiady" w:date="2016-04-19T14:47:00Z"/>
            </w:rPr>
          </w:rPrChange>
        </w:rPr>
        <w:pPrChange w:id="2263" w:author="herwin-azis" w:date="2016-12-14T10:37:00Z">
          <w:pPr>
            <w:pStyle w:val="ListParagraph"/>
            <w:spacing w:after="200" w:line="276" w:lineRule="auto"/>
            <w:ind w:left="1080"/>
            <w:contextualSpacing/>
          </w:pPr>
        </w:pPrChange>
      </w:pPr>
      <w:ins w:id="2264" w:author="user" w:date="2015-11-16T10:34:00Z">
        <w:del w:id="2265" w:author="Alfiady" w:date="2016-04-19T14:47:00Z">
          <w:r w:rsidRPr="00F72FED">
            <w:rPr>
              <w:b/>
              <w:szCs w:val="24"/>
              <w:rPrChange w:id="2266" w:author="herwin-azis" w:date="2016-12-15T11:01:00Z">
                <w:rPr/>
              </w:rPrChange>
            </w:rPr>
            <w:delText xml:space="preserve">Provide </w:delText>
          </w:r>
        </w:del>
      </w:ins>
      <w:ins w:id="2267" w:author="user" w:date="2015-11-06T14:57:00Z">
        <w:del w:id="2268" w:author="Alfiady" w:date="2016-04-19T14:47:00Z">
          <w:r w:rsidRPr="00F72FED">
            <w:rPr>
              <w:b/>
              <w:szCs w:val="24"/>
              <w:rPrChange w:id="2269" w:author="herwin-azis" w:date="2016-12-15T11:01:00Z">
                <w:rPr/>
              </w:rPrChange>
            </w:rPr>
            <w:delText xml:space="preserve">registered map </w:delText>
          </w:r>
        </w:del>
      </w:ins>
      <w:ins w:id="2270" w:author="user" w:date="2015-11-06T15:37:00Z">
        <w:del w:id="2271" w:author="Alfiady" w:date="2016-04-19T14:47:00Z">
          <w:r w:rsidRPr="00F72FED">
            <w:rPr>
              <w:b/>
              <w:szCs w:val="24"/>
              <w:rPrChange w:id="2272" w:author="herwin-azis" w:date="2016-12-15T11:01:00Z">
                <w:rPr/>
              </w:rPrChange>
            </w:rPr>
            <w:delText>in</w:delText>
          </w:r>
        </w:del>
      </w:ins>
      <w:ins w:id="2273" w:author="user" w:date="2015-11-06T14:56:00Z">
        <w:del w:id="2274" w:author="Alfiady" w:date="2016-04-19T14:47:00Z">
          <w:r w:rsidRPr="00F72FED">
            <w:rPr>
              <w:b/>
              <w:szCs w:val="24"/>
              <w:rPrChange w:id="2275" w:author="herwin-azis" w:date="2016-12-15T11:01:00Z">
                <w:rPr/>
              </w:rPrChange>
            </w:rPr>
            <w:delText xml:space="preserve"> </w:delText>
          </w:r>
        </w:del>
      </w:ins>
      <w:ins w:id="2276" w:author="user" w:date="2015-11-06T15:36:00Z">
        <w:del w:id="2277" w:author="Alfiady" w:date="2016-04-19T14:47:00Z">
          <w:r w:rsidRPr="00F72FED">
            <w:rPr>
              <w:b/>
              <w:szCs w:val="24"/>
              <w:rPrChange w:id="2278" w:author="herwin-azis" w:date="2016-12-15T11:01:00Z">
                <w:rPr/>
              </w:rPrChange>
            </w:rPr>
            <w:delText>GIS</w:delText>
          </w:r>
        </w:del>
      </w:ins>
      <w:ins w:id="2279" w:author="user" w:date="2015-11-16T10:35:00Z">
        <w:del w:id="2280" w:author="Alfiady" w:date="2016-04-19T14:47:00Z">
          <w:r w:rsidRPr="00F72FED">
            <w:rPr>
              <w:b/>
              <w:szCs w:val="24"/>
              <w:rPrChange w:id="2281" w:author="herwin-azis" w:date="2016-12-15T11:01:00Z">
                <w:rPr/>
              </w:rPrChange>
            </w:rPr>
            <w:delText xml:space="preserve"> format</w:delText>
          </w:r>
        </w:del>
      </w:ins>
      <w:ins w:id="2282" w:author="user" w:date="2015-11-16T12:37:00Z">
        <w:del w:id="2283" w:author="Alfiady" w:date="2016-04-19T14:47:00Z">
          <w:r w:rsidRPr="00F72FED">
            <w:rPr>
              <w:b/>
              <w:szCs w:val="24"/>
              <w:rPrChange w:id="2284" w:author="herwin-azis" w:date="2016-12-15T11:01:00Z">
                <w:rPr/>
              </w:rPrChange>
            </w:rPr>
            <w:delText>.</w:delText>
          </w:r>
        </w:del>
      </w:ins>
    </w:p>
    <w:p w:rsidR="007B4E01" w:rsidRPr="00F72FED" w:rsidRDefault="007B4E01">
      <w:pPr>
        <w:pStyle w:val="ListParagraph"/>
        <w:ind w:hanging="720"/>
        <w:rPr>
          <w:ins w:id="2285" w:author="user" w:date="2015-11-06T15:12:00Z"/>
          <w:del w:id="2286" w:author="Alfiady" w:date="2016-04-19T14:47:00Z"/>
          <w:b/>
          <w:szCs w:val="24"/>
          <w:rPrChange w:id="2287" w:author="herwin-azis" w:date="2016-12-15T11:01:00Z">
            <w:rPr>
              <w:ins w:id="2288" w:author="user" w:date="2015-11-06T15:12:00Z"/>
              <w:del w:id="2289" w:author="Alfiady" w:date="2016-04-19T14:47:00Z"/>
            </w:rPr>
          </w:rPrChange>
        </w:rPr>
        <w:pPrChange w:id="2290" w:author="herwin-azis" w:date="2016-12-14T10:37:00Z">
          <w:pPr>
            <w:pStyle w:val="ListParagraph"/>
            <w:numPr>
              <w:ilvl w:val="1"/>
              <w:numId w:val="4"/>
            </w:numPr>
            <w:spacing w:after="200" w:line="276" w:lineRule="auto"/>
            <w:ind w:left="2520" w:hanging="360"/>
            <w:contextualSpacing/>
          </w:pPr>
        </w:pPrChange>
      </w:pPr>
      <w:ins w:id="2291" w:author="user" w:date="2015-11-05T14:32:00Z">
        <w:del w:id="2292" w:author="Alfiady" w:date="2016-04-19T14:47:00Z">
          <w:r w:rsidRPr="00F72FED">
            <w:rPr>
              <w:b/>
              <w:szCs w:val="24"/>
              <w:rPrChange w:id="2293" w:author="herwin-azis" w:date="2016-12-15T11:01:00Z">
                <w:rPr/>
              </w:rPrChange>
            </w:rPr>
            <w:delText>Provide preliminary and final</w:delText>
          </w:r>
        </w:del>
      </w:ins>
      <w:ins w:id="2294" w:author="user" w:date="2015-11-06T14:58:00Z">
        <w:del w:id="2295" w:author="Alfiady" w:date="2016-04-19T14:47:00Z">
          <w:r w:rsidRPr="00F72FED">
            <w:rPr>
              <w:b/>
              <w:szCs w:val="24"/>
              <w:rPrChange w:id="2296" w:author="herwin-azis" w:date="2016-12-15T11:01:00Z">
                <w:rPr/>
              </w:rPrChange>
            </w:rPr>
            <w:delText xml:space="preserve"> draft</w:delText>
          </w:r>
        </w:del>
      </w:ins>
      <w:ins w:id="2297" w:author="user" w:date="2015-11-05T14:32:00Z">
        <w:del w:id="2298" w:author="Alfiady" w:date="2016-04-19T14:47:00Z">
          <w:r w:rsidRPr="00F72FED">
            <w:rPr>
              <w:b/>
              <w:szCs w:val="24"/>
              <w:rPrChange w:id="2299" w:author="herwin-azis" w:date="2016-12-15T11:01:00Z">
                <w:rPr/>
              </w:rPrChange>
            </w:rPr>
            <w:delText xml:space="preserve"> report</w:delText>
          </w:r>
        </w:del>
      </w:ins>
      <w:ins w:id="2300" w:author="user" w:date="2015-11-18T14:08:00Z">
        <w:del w:id="2301" w:author="Alfiady" w:date="2016-04-19T14:47:00Z">
          <w:r w:rsidRPr="00F72FED">
            <w:rPr>
              <w:b/>
              <w:szCs w:val="24"/>
              <w:rPrChange w:id="2302" w:author="herwin-azis" w:date="2016-12-15T11:01:00Z">
                <w:rPr/>
              </w:rPrChange>
            </w:rPr>
            <w:delText>. The final report</w:delText>
          </w:r>
        </w:del>
      </w:ins>
      <w:ins w:id="2303" w:author="user" w:date="2015-11-06T14:58:00Z">
        <w:del w:id="2304" w:author="Alfiady" w:date="2016-04-19T14:47:00Z">
          <w:r w:rsidRPr="00F72FED">
            <w:rPr>
              <w:b/>
              <w:szCs w:val="24"/>
              <w:rPrChange w:id="2305" w:author="herwin-azis" w:date="2016-12-15T11:01:00Z">
                <w:rPr/>
              </w:rPrChange>
            </w:rPr>
            <w:delText xml:space="preserve"> </w:delText>
          </w:r>
        </w:del>
      </w:ins>
      <w:ins w:id="2306" w:author="user" w:date="2015-11-16T10:51:00Z">
        <w:del w:id="2307" w:author="Alfiady" w:date="2016-04-19T14:47:00Z">
          <w:r w:rsidRPr="00F72FED">
            <w:rPr>
              <w:b/>
              <w:szCs w:val="24"/>
              <w:rPrChange w:id="2308" w:author="herwin-azis" w:date="2016-12-15T11:01:00Z">
                <w:rPr/>
              </w:rPrChange>
            </w:rPr>
            <w:delText>might</w:delText>
          </w:r>
        </w:del>
      </w:ins>
      <w:ins w:id="2309" w:author="user" w:date="2015-11-06T15:53:00Z">
        <w:del w:id="2310" w:author="Alfiady" w:date="2016-04-19T14:47:00Z">
          <w:r w:rsidRPr="00F72FED">
            <w:rPr>
              <w:b/>
              <w:szCs w:val="24"/>
              <w:rPrChange w:id="2311" w:author="herwin-azis" w:date="2016-12-15T11:01:00Z">
                <w:rPr/>
              </w:rPrChange>
            </w:rPr>
            <w:delText xml:space="preserve"> be</w:delText>
          </w:r>
        </w:del>
      </w:ins>
      <w:ins w:id="2312" w:author="user" w:date="2015-11-06T14:58:00Z">
        <w:del w:id="2313" w:author="Alfiady" w:date="2016-04-19T14:47:00Z">
          <w:r w:rsidRPr="00F72FED">
            <w:rPr>
              <w:b/>
              <w:szCs w:val="24"/>
              <w:rPrChange w:id="2314" w:author="herwin-azis" w:date="2016-12-15T11:01:00Z">
                <w:rPr/>
              </w:rPrChange>
            </w:rPr>
            <w:delText xml:space="preserve"> </w:delText>
          </w:r>
        </w:del>
      </w:ins>
      <w:ins w:id="2315" w:author="user" w:date="2015-11-16T10:53:00Z">
        <w:del w:id="2316" w:author="Alfiady" w:date="2016-04-19T14:47:00Z">
          <w:r w:rsidRPr="00F72FED">
            <w:rPr>
              <w:b/>
              <w:szCs w:val="24"/>
              <w:rPrChange w:id="2317" w:author="herwin-azis" w:date="2016-12-15T11:01:00Z">
                <w:rPr/>
              </w:rPrChange>
            </w:rPr>
            <w:delText>consist of</w:delText>
          </w:r>
        </w:del>
      </w:ins>
      <w:ins w:id="2318" w:author="user" w:date="2015-11-06T14:59:00Z">
        <w:del w:id="2319" w:author="Alfiady" w:date="2016-04-19T14:47:00Z">
          <w:r w:rsidRPr="00F72FED">
            <w:rPr>
              <w:b/>
              <w:szCs w:val="24"/>
              <w:rPrChange w:id="2320" w:author="herwin-azis" w:date="2016-12-15T11:01:00Z">
                <w:rPr/>
              </w:rPrChange>
            </w:rPr>
            <w:delText xml:space="preserve"> the following items</w:delText>
          </w:r>
        </w:del>
      </w:ins>
      <w:ins w:id="2321" w:author="user" w:date="2015-11-06T14:58:00Z">
        <w:del w:id="2322" w:author="Alfiady" w:date="2016-04-19T14:47:00Z">
          <w:r w:rsidRPr="00F72FED">
            <w:rPr>
              <w:b/>
              <w:szCs w:val="24"/>
              <w:rPrChange w:id="2323" w:author="herwin-azis" w:date="2016-12-15T11:01:00Z">
                <w:rPr/>
              </w:rPrChange>
            </w:rPr>
            <w:delText xml:space="preserve">: </w:delText>
          </w:r>
        </w:del>
      </w:ins>
    </w:p>
    <w:p w:rsidR="007B4E01" w:rsidRPr="00F72FED" w:rsidRDefault="007B4E01">
      <w:pPr>
        <w:pStyle w:val="ListParagraph"/>
        <w:ind w:hanging="720"/>
        <w:rPr>
          <w:ins w:id="2324" w:author="user" w:date="2015-11-18T14:09:00Z"/>
          <w:del w:id="2325" w:author="Alfiady" w:date="2016-04-19T14:47:00Z"/>
          <w:b/>
          <w:szCs w:val="24"/>
          <w:rPrChange w:id="2326" w:author="herwin-azis" w:date="2016-12-15T11:01:00Z">
            <w:rPr>
              <w:ins w:id="2327" w:author="user" w:date="2015-11-18T14:09:00Z"/>
              <w:del w:id="2328" w:author="Alfiady" w:date="2016-04-19T14:47:00Z"/>
            </w:rPr>
          </w:rPrChange>
        </w:rPr>
        <w:pPrChange w:id="2329" w:author="herwin-azis" w:date="2016-12-14T10:37:00Z">
          <w:pPr>
            <w:pStyle w:val="ListParagraph"/>
            <w:numPr>
              <w:ilvl w:val="1"/>
              <w:numId w:val="4"/>
            </w:numPr>
            <w:tabs>
              <w:tab w:val="left" w:pos="1620"/>
            </w:tabs>
            <w:spacing w:after="200" w:line="276" w:lineRule="auto"/>
            <w:ind w:left="1440" w:hanging="360"/>
            <w:contextualSpacing/>
          </w:pPr>
        </w:pPrChange>
      </w:pPr>
      <w:ins w:id="2330" w:author="user" w:date="2015-11-18T14:08:00Z">
        <w:del w:id="2331" w:author="Alfiady" w:date="2016-04-19T14:47:00Z">
          <w:r w:rsidRPr="00F72FED">
            <w:rPr>
              <w:b/>
              <w:szCs w:val="24"/>
              <w:rPrChange w:id="2332" w:author="herwin-azis" w:date="2016-12-15T11:01:00Z">
                <w:rPr/>
              </w:rPrChange>
            </w:rPr>
            <w:delText xml:space="preserve">General Overview </w:delText>
          </w:r>
        </w:del>
      </w:ins>
      <w:ins w:id="2333" w:author="user" w:date="2015-11-18T14:09:00Z">
        <w:del w:id="2334" w:author="Alfiady" w:date="2016-04-19T14:47:00Z">
          <w:r w:rsidRPr="00F72FED">
            <w:rPr>
              <w:b/>
              <w:szCs w:val="24"/>
              <w:rPrChange w:id="2335" w:author="herwin-azis" w:date="2016-12-15T11:01:00Z">
                <w:rPr/>
              </w:rPrChange>
            </w:rPr>
            <w:delText>of</w:delText>
          </w:r>
        </w:del>
      </w:ins>
    </w:p>
    <w:p w:rsidR="007B4E01" w:rsidRPr="00F72FED" w:rsidRDefault="007B4E01">
      <w:pPr>
        <w:pStyle w:val="ListParagraph"/>
        <w:ind w:hanging="720"/>
        <w:rPr>
          <w:ins w:id="2336" w:author="user" w:date="2015-11-06T15:31:00Z"/>
          <w:del w:id="2337" w:author="Alfiady" w:date="2016-04-19T14:47:00Z"/>
          <w:b/>
          <w:szCs w:val="24"/>
          <w:rPrChange w:id="2338" w:author="herwin-azis" w:date="2016-12-15T11:01:00Z">
            <w:rPr>
              <w:ins w:id="2339" w:author="user" w:date="2015-11-06T15:31:00Z"/>
              <w:del w:id="2340" w:author="Alfiady" w:date="2016-04-19T14:47:00Z"/>
            </w:rPr>
          </w:rPrChange>
        </w:rPr>
        <w:pPrChange w:id="2341" w:author="herwin-azis" w:date="2016-12-14T10:37:00Z">
          <w:pPr>
            <w:pStyle w:val="ListParagraph"/>
            <w:numPr>
              <w:ilvl w:val="2"/>
              <w:numId w:val="4"/>
            </w:numPr>
            <w:spacing w:after="200" w:line="276" w:lineRule="auto"/>
            <w:ind w:left="3240" w:hanging="180"/>
            <w:contextualSpacing/>
          </w:pPr>
        </w:pPrChange>
      </w:pPr>
      <w:ins w:id="2342" w:author="user" w:date="2015-11-06T15:31:00Z">
        <w:del w:id="2343" w:author="Alfiady" w:date="2016-04-19T14:47:00Z">
          <w:r w:rsidRPr="00F72FED">
            <w:rPr>
              <w:b/>
              <w:szCs w:val="24"/>
              <w:rPrChange w:id="2344" w:author="herwin-azis" w:date="2016-12-15T11:01:00Z">
                <w:rPr/>
              </w:rPrChange>
            </w:rPr>
            <w:delText>Regional tectonic</w:delText>
          </w:r>
        </w:del>
      </w:ins>
      <w:ins w:id="2345" w:author="user" w:date="2015-11-18T14:09:00Z">
        <w:del w:id="2346" w:author="Alfiady" w:date="2016-04-19T14:47:00Z">
          <w:r w:rsidRPr="00F72FED">
            <w:rPr>
              <w:b/>
              <w:szCs w:val="24"/>
              <w:rPrChange w:id="2347" w:author="herwin-azis" w:date="2016-12-15T11:01:00Z">
                <w:rPr/>
              </w:rPrChange>
            </w:rPr>
            <w:delText xml:space="preserve">, </w:delText>
          </w:r>
        </w:del>
      </w:ins>
      <w:ins w:id="2348" w:author="user" w:date="2015-11-06T15:16:00Z">
        <w:del w:id="2349" w:author="Alfiady" w:date="2016-04-19T14:47:00Z">
          <w:r w:rsidRPr="00F72FED">
            <w:rPr>
              <w:b/>
              <w:szCs w:val="24"/>
              <w:rPrChange w:id="2350" w:author="herwin-azis" w:date="2016-12-15T11:01:00Z">
                <w:rPr/>
              </w:rPrChange>
            </w:rPr>
            <w:delText>g</w:delText>
          </w:r>
        </w:del>
      </w:ins>
      <w:ins w:id="2351" w:author="user" w:date="2015-11-06T15:10:00Z">
        <w:del w:id="2352" w:author="Alfiady" w:date="2016-04-19T14:47:00Z">
          <w:r w:rsidRPr="00F72FED">
            <w:rPr>
              <w:b/>
              <w:szCs w:val="24"/>
              <w:rPrChange w:id="2353" w:author="herwin-azis" w:date="2016-12-15T11:01:00Z">
                <w:rPr/>
              </w:rPrChange>
            </w:rPr>
            <w:delText>eology</w:delText>
          </w:r>
        </w:del>
      </w:ins>
      <w:ins w:id="2354" w:author="user" w:date="2015-11-18T14:10:00Z">
        <w:del w:id="2355" w:author="Alfiady" w:date="2016-04-19T14:47:00Z">
          <w:r w:rsidRPr="00F72FED">
            <w:rPr>
              <w:b/>
              <w:szCs w:val="24"/>
              <w:rPrChange w:id="2356" w:author="herwin-azis" w:date="2016-12-15T11:01:00Z">
                <w:rPr/>
              </w:rPrChange>
            </w:rPr>
            <w:delText>,</w:delText>
          </w:r>
        </w:del>
      </w:ins>
      <w:ins w:id="2357" w:author="user" w:date="2015-11-06T15:31:00Z">
        <w:del w:id="2358" w:author="Alfiady" w:date="2016-04-19T14:47:00Z">
          <w:r w:rsidRPr="00F72FED">
            <w:rPr>
              <w:b/>
              <w:szCs w:val="24"/>
              <w:rPrChange w:id="2359" w:author="herwin-azis" w:date="2016-12-15T11:01:00Z">
                <w:rPr/>
              </w:rPrChange>
            </w:rPr>
            <w:delText xml:space="preserve"> and stratigraphy</w:delText>
          </w:r>
        </w:del>
      </w:ins>
    </w:p>
    <w:p w:rsidR="007B4E01" w:rsidRPr="00F72FED" w:rsidRDefault="007B4E01">
      <w:pPr>
        <w:pStyle w:val="ListParagraph"/>
        <w:ind w:hanging="720"/>
        <w:rPr>
          <w:ins w:id="2360" w:author="user" w:date="2015-11-06T15:31:00Z"/>
          <w:del w:id="2361" w:author="Alfiady" w:date="2016-04-19T14:47:00Z"/>
          <w:b/>
          <w:szCs w:val="24"/>
          <w:rPrChange w:id="2362" w:author="herwin-azis" w:date="2016-12-15T11:01:00Z">
            <w:rPr>
              <w:ins w:id="2363" w:author="user" w:date="2015-11-06T15:31:00Z"/>
              <w:del w:id="2364" w:author="Alfiady" w:date="2016-04-19T14:47:00Z"/>
            </w:rPr>
          </w:rPrChange>
        </w:rPr>
        <w:pPrChange w:id="2365" w:author="herwin-azis" w:date="2016-12-14T10:37:00Z">
          <w:pPr>
            <w:pStyle w:val="ListParagraph"/>
            <w:numPr>
              <w:ilvl w:val="2"/>
              <w:numId w:val="4"/>
            </w:numPr>
            <w:spacing w:after="200" w:line="276" w:lineRule="auto"/>
            <w:ind w:left="3240" w:hanging="180"/>
            <w:contextualSpacing/>
          </w:pPr>
        </w:pPrChange>
      </w:pPr>
      <w:ins w:id="2366" w:author="user" w:date="2015-11-06T15:31:00Z">
        <w:del w:id="2367" w:author="Alfiady" w:date="2016-04-19T14:47:00Z">
          <w:r w:rsidRPr="00F72FED">
            <w:rPr>
              <w:b/>
              <w:szCs w:val="24"/>
              <w:rPrChange w:id="2368" w:author="herwin-azis" w:date="2016-12-15T11:01:00Z">
                <w:rPr/>
              </w:rPrChange>
            </w:rPr>
            <w:delText>Regional structure and kinematics</w:delText>
          </w:r>
        </w:del>
      </w:ins>
    </w:p>
    <w:p w:rsidR="007B4E01" w:rsidRPr="00F72FED" w:rsidRDefault="007B4E01">
      <w:pPr>
        <w:pStyle w:val="ListParagraph"/>
        <w:ind w:hanging="720"/>
        <w:rPr>
          <w:ins w:id="2369" w:author="user" w:date="2015-11-06T15:33:00Z"/>
          <w:del w:id="2370" w:author="Alfiady" w:date="2016-04-19T14:47:00Z"/>
          <w:b/>
          <w:szCs w:val="24"/>
          <w:rPrChange w:id="2371" w:author="herwin-azis" w:date="2016-12-15T11:01:00Z">
            <w:rPr>
              <w:ins w:id="2372" w:author="user" w:date="2015-11-06T15:33:00Z"/>
              <w:del w:id="2373" w:author="Alfiady" w:date="2016-04-19T14:47:00Z"/>
            </w:rPr>
          </w:rPrChange>
        </w:rPr>
        <w:pPrChange w:id="2374" w:author="herwin-azis" w:date="2016-12-14T10:37:00Z">
          <w:pPr>
            <w:pStyle w:val="ListParagraph"/>
            <w:numPr>
              <w:ilvl w:val="2"/>
              <w:numId w:val="4"/>
            </w:numPr>
            <w:spacing w:after="200" w:line="276" w:lineRule="auto"/>
            <w:ind w:left="3240" w:hanging="180"/>
            <w:contextualSpacing/>
          </w:pPr>
        </w:pPrChange>
      </w:pPr>
      <w:ins w:id="2375" w:author="user" w:date="2015-11-18T14:10:00Z">
        <w:del w:id="2376" w:author="Alfiady" w:date="2016-04-19T14:47:00Z">
          <w:r w:rsidRPr="00F72FED">
            <w:rPr>
              <w:b/>
              <w:szCs w:val="24"/>
              <w:rPrChange w:id="2377" w:author="herwin-azis" w:date="2016-12-15T11:01:00Z">
                <w:rPr/>
              </w:rPrChange>
            </w:rPr>
            <w:delText>Regional volcanostratigraphy</w:delText>
          </w:r>
        </w:del>
      </w:ins>
    </w:p>
    <w:p w:rsidR="007B4E01" w:rsidRPr="00F72FED" w:rsidRDefault="007B4E01">
      <w:pPr>
        <w:pStyle w:val="ListParagraph"/>
        <w:ind w:hanging="720"/>
        <w:rPr>
          <w:ins w:id="2378" w:author="user" w:date="2015-11-06T15:35:00Z"/>
          <w:del w:id="2379" w:author="Alfiady" w:date="2016-04-19T14:47:00Z"/>
          <w:b/>
          <w:szCs w:val="24"/>
          <w:rPrChange w:id="2380" w:author="herwin-azis" w:date="2016-12-15T11:01:00Z">
            <w:rPr>
              <w:ins w:id="2381" w:author="user" w:date="2015-11-06T15:35:00Z"/>
              <w:del w:id="2382" w:author="Alfiady" w:date="2016-04-19T14:47:00Z"/>
            </w:rPr>
          </w:rPrChange>
        </w:rPr>
        <w:pPrChange w:id="2383" w:author="herwin-azis" w:date="2016-12-14T10:37:00Z">
          <w:pPr>
            <w:pStyle w:val="ListParagraph"/>
            <w:numPr>
              <w:ilvl w:val="2"/>
              <w:numId w:val="4"/>
            </w:numPr>
            <w:spacing w:after="200" w:line="276" w:lineRule="auto"/>
            <w:ind w:left="3240" w:hanging="180"/>
            <w:contextualSpacing/>
          </w:pPr>
        </w:pPrChange>
      </w:pPr>
      <w:ins w:id="2384" w:author="user" w:date="2015-11-06T15:35:00Z">
        <w:del w:id="2385" w:author="Alfiady" w:date="2016-04-19T14:47:00Z">
          <w:r w:rsidRPr="00F72FED">
            <w:rPr>
              <w:b/>
              <w:szCs w:val="24"/>
              <w:rPrChange w:id="2386" w:author="herwin-azis" w:date="2016-12-15T11:01:00Z">
                <w:rPr/>
              </w:rPrChange>
            </w:rPr>
            <w:delText>Local geology and stratigraphy</w:delText>
          </w:r>
        </w:del>
      </w:ins>
    </w:p>
    <w:p w:rsidR="007B4E01" w:rsidRPr="00F72FED" w:rsidRDefault="007B4E01">
      <w:pPr>
        <w:pStyle w:val="ListParagraph"/>
        <w:ind w:hanging="720"/>
        <w:rPr>
          <w:ins w:id="2387" w:author="user" w:date="2015-11-06T15:43:00Z"/>
          <w:del w:id="2388" w:author="Alfiady" w:date="2016-04-19T14:47:00Z"/>
          <w:b/>
          <w:szCs w:val="24"/>
          <w:rPrChange w:id="2389" w:author="herwin-azis" w:date="2016-12-15T11:01:00Z">
            <w:rPr>
              <w:ins w:id="2390" w:author="user" w:date="2015-11-06T15:43:00Z"/>
              <w:del w:id="2391" w:author="Alfiady" w:date="2016-04-19T14:47:00Z"/>
            </w:rPr>
          </w:rPrChange>
        </w:rPr>
        <w:pPrChange w:id="2392" w:author="herwin-azis" w:date="2016-12-14T10:37:00Z">
          <w:pPr>
            <w:pStyle w:val="ListParagraph"/>
            <w:numPr>
              <w:ilvl w:val="2"/>
              <w:numId w:val="4"/>
            </w:numPr>
            <w:spacing w:after="200" w:line="276" w:lineRule="auto"/>
            <w:ind w:left="3240" w:hanging="180"/>
            <w:contextualSpacing/>
          </w:pPr>
        </w:pPrChange>
      </w:pPr>
      <w:ins w:id="2393" w:author="user" w:date="2015-11-06T15:49:00Z">
        <w:del w:id="2394" w:author="Alfiady" w:date="2016-04-19T14:47:00Z">
          <w:r w:rsidRPr="00F72FED">
            <w:rPr>
              <w:b/>
              <w:szCs w:val="24"/>
              <w:rPrChange w:id="2395" w:author="herwin-azis" w:date="2016-12-15T11:01:00Z">
                <w:rPr/>
              </w:rPrChange>
            </w:rPr>
            <w:delText>Local s</w:delText>
          </w:r>
        </w:del>
      </w:ins>
      <w:ins w:id="2396" w:author="user" w:date="2015-11-06T15:43:00Z">
        <w:del w:id="2397" w:author="Alfiady" w:date="2016-04-19T14:47:00Z">
          <w:r w:rsidRPr="00F72FED">
            <w:rPr>
              <w:b/>
              <w:szCs w:val="24"/>
              <w:rPrChange w:id="2398" w:author="herwin-azis" w:date="2016-12-15T11:01:00Z">
                <w:rPr/>
              </w:rPrChange>
            </w:rPr>
            <w:delText>tructure geology</w:delText>
          </w:r>
        </w:del>
      </w:ins>
    </w:p>
    <w:p w:rsidR="007B4E01" w:rsidRPr="00F72FED" w:rsidRDefault="007B4E01">
      <w:pPr>
        <w:pStyle w:val="ListParagraph"/>
        <w:ind w:hanging="720"/>
        <w:rPr>
          <w:ins w:id="2399" w:author="user" w:date="2015-11-16T10:58:00Z"/>
          <w:del w:id="2400" w:author="Alfiady" w:date="2016-04-19T14:47:00Z"/>
          <w:b/>
          <w:rPrChange w:id="2401" w:author="herwin-azis" w:date="2016-12-15T11:01:00Z">
            <w:rPr>
              <w:ins w:id="2402" w:author="user" w:date="2015-11-16T10:58:00Z"/>
              <w:del w:id="2403" w:author="Alfiady" w:date="2016-04-19T14:47:00Z"/>
            </w:rPr>
          </w:rPrChange>
        </w:rPr>
        <w:pPrChange w:id="2404" w:author="herwin-azis" w:date="2016-12-14T10:37:00Z">
          <w:pPr>
            <w:pStyle w:val="Default"/>
            <w:numPr>
              <w:numId w:val="32"/>
            </w:numPr>
            <w:spacing w:after="56"/>
            <w:ind w:left="1800" w:hanging="360"/>
          </w:pPr>
        </w:pPrChange>
      </w:pPr>
      <w:ins w:id="2405" w:author="user" w:date="2015-11-06T15:45:00Z">
        <w:del w:id="2406" w:author="Alfiady" w:date="2016-04-19T14:47:00Z">
          <w:r w:rsidRPr="00F72FED">
            <w:rPr>
              <w:b/>
              <w:szCs w:val="24"/>
              <w:rPrChange w:id="2407" w:author="herwin-azis" w:date="2016-12-15T11:01:00Z">
                <w:rPr/>
              </w:rPrChange>
            </w:rPr>
            <w:lastRenderedPageBreak/>
            <w:delText xml:space="preserve">Thermal manifestation and hydrothermal alteration and </w:delText>
          </w:r>
        </w:del>
      </w:ins>
      <w:ins w:id="2408" w:author="user" w:date="2015-11-06T15:50:00Z">
        <w:del w:id="2409" w:author="Alfiady" w:date="2016-04-19T14:47:00Z">
          <w:r w:rsidRPr="00F72FED">
            <w:rPr>
              <w:b/>
              <w:szCs w:val="24"/>
              <w:rPrChange w:id="2410" w:author="herwin-azis" w:date="2016-12-15T11:01:00Z">
                <w:rPr/>
              </w:rPrChange>
            </w:rPr>
            <w:delText xml:space="preserve">relation to </w:delText>
          </w:r>
        </w:del>
      </w:ins>
      <w:ins w:id="2411" w:author="user" w:date="2015-11-06T15:45:00Z">
        <w:del w:id="2412" w:author="Alfiady" w:date="2016-04-19T14:47:00Z">
          <w:r w:rsidRPr="00F72FED">
            <w:rPr>
              <w:b/>
              <w:szCs w:val="24"/>
              <w:rPrChange w:id="2413" w:author="herwin-azis" w:date="2016-12-15T11:01:00Z">
                <w:rPr/>
              </w:rPrChange>
            </w:rPr>
            <w:delText>structure</w:delText>
          </w:r>
        </w:del>
      </w:ins>
      <w:ins w:id="2414" w:author="user" w:date="2015-11-06T15:50:00Z">
        <w:del w:id="2415" w:author="Alfiady" w:date="2016-04-19T14:47:00Z">
          <w:r w:rsidRPr="00F72FED">
            <w:rPr>
              <w:b/>
              <w:szCs w:val="24"/>
              <w:rPrChange w:id="2416" w:author="herwin-azis" w:date="2016-12-15T11:01:00Z">
                <w:rPr/>
              </w:rPrChange>
            </w:rPr>
            <w:delText>s geology</w:delText>
          </w:r>
        </w:del>
      </w:ins>
    </w:p>
    <w:p w:rsidR="007B4E01" w:rsidRPr="00F72FED" w:rsidRDefault="007B4E01">
      <w:pPr>
        <w:pStyle w:val="ListParagraph"/>
        <w:ind w:hanging="720"/>
        <w:rPr>
          <w:ins w:id="2417" w:author="user" w:date="2015-11-16T10:58:00Z"/>
          <w:del w:id="2418" w:author="Alfiady" w:date="2016-04-19T14:47:00Z"/>
          <w:b/>
          <w:rPrChange w:id="2419" w:author="herwin-azis" w:date="2016-12-15T11:01:00Z">
            <w:rPr>
              <w:ins w:id="2420" w:author="user" w:date="2015-11-16T10:58:00Z"/>
              <w:del w:id="2421" w:author="Alfiady" w:date="2016-04-19T14:47:00Z"/>
            </w:rPr>
          </w:rPrChange>
        </w:rPr>
        <w:pPrChange w:id="2422" w:author="herwin-azis" w:date="2016-12-14T10:37:00Z">
          <w:pPr>
            <w:pStyle w:val="Default"/>
            <w:numPr>
              <w:numId w:val="32"/>
            </w:numPr>
            <w:spacing w:after="56"/>
            <w:ind w:left="1800" w:hanging="360"/>
          </w:pPr>
        </w:pPrChange>
      </w:pPr>
      <w:ins w:id="2423" w:author="user" w:date="2015-11-16T10:58:00Z">
        <w:del w:id="2424" w:author="Alfiady" w:date="2016-04-19T14:47:00Z">
          <w:r w:rsidRPr="00F72FED">
            <w:rPr>
              <w:b/>
              <w:szCs w:val="24"/>
              <w:rPrChange w:id="2425" w:author="herwin-azis" w:date="2016-12-15T11:01:00Z">
                <w:rPr/>
              </w:rPrChange>
            </w:rPr>
            <w:delText xml:space="preserve">Recommendation on fault permeability qualitative ranking </w:delText>
          </w:r>
        </w:del>
      </w:ins>
    </w:p>
    <w:p w:rsidR="007B4E01" w:rsidRPr="00F72FED" w:rsidRDefault="007B4E01">
      <w:pPr>
        <w:pStyle w:val="ListParagraph"/>
        <w:ind w:hanging="720"/>
        <w:rPr>
          <w:ins w:id="2426" w:author="user" w:date="2015-11-16T10:58:00Z"/>
          <w:del w:id="2427" w:author="Alfiady" w:date="2016-04-19T14:47:00Z"/>
          <w:b/>
          <w:rPrChange w:id="2428" w:author="herwin-azis" w:date="2016-12-15T11:01:00Z">
            <w:rPr>
              <w:ins w:id="2429" w:author="user" w:date="2015-11-16T10:58:00Z"/>
              <w:del w:id="2430" w:author="Alfiady" w:date="2016-04-19T14:47:00Z"/>
            </w:rPr>
          </w:rPrChange>
        </w:rPr>
        <w:pPrChange w:id="2431" w:author="herwin-azis" w:date="2016-12-14T10:37:00Z">
          <w:pPr>
            <w:pStyle w:val="Default"/>
            <w:numPr>
              <w:numId w:val="32"/>
            </w:numPr>
            <w:spacing w:after="56"/>
            <w:ind w:left="1800" w:hanging="360"/>
          </w:pPr>
        </w:pPrChange>
      </w:pPr>
      <w:ins w:id="2432" w:author="user" w:date="2015-11-16T10:58:00Z">
        <w:del w:id="2433" w:author="Alfiady" w:date="2016-04-19T14:47:00Z">
          <w:r w:rsidRPr="00F72FED">
            <w:rPr>
              <w:b/>
              <w:szCs w:val="24"/>
              <w:rPrChange w:id="2434" w:author="herwin-azis" w:date="2016-12-15T11:01:00Z">
                <w:rPr/>
              </w:rPrChange>
            </w:rPr>
            <w:delText>Fault kinematics and structural evolution study</w:delText>
          </w:r>
        </w:del>
      </w:ins>
    </w:p>
    <w:p w:rsidR="007B4E01" w:rsidRPr="00F72FED" w:rsidRDefault="007B4E01">
      <w:pPr>
        <w:pStyle w:val="ListParagraph"/>
        <w:ind w:hanging="720"/>
        <w:rPr>
          <w:ins w:id="2435" w:author="user" w:date="2015-11-16T10:58:00Z"/>
          <w:del w:id="2436" w:author="Alfiady" w:date="2016-04-19T14:47:00Z"/>
          <w:b/>
          <w:rPrChange w:id="2437" w:author="herwin-azis" w:date="2016-12-15T11:01:00Z">
            <w:rPr>
              <w:ins w:id="2438" w:author="user" w:date="2015-11-16T10:58:00Z"/>
              <w:del w:id="2439" w:author="Alfiady" w:date="2016-04-19T14:47:00Z"/>
            </w:rPr>
          </w:rPrChange>
        </w:rPr>
        <w:pPrChange w:id="2440" w:author="herwin-azis" w:date="2016-12-14T10:37:00Z">
          <w:pPr>
            <w:pStyle w:val="Default"/>
            <w:numPr>
              <w:numId w:val="32"/>
            </w:numPr>
            <w:spacing w:after="56"/>
            <w:ind w:left="1800" w:hanging="360"/>
          </w:pPr>
        </w:pPrChange>
      </w:pPr>
      <w:ins w:id="2441" w:author="user" w:date="2015-11-16T10:58:00Z">
        <w:del w:id="2442" w:author="Alfiady" w:date="2016-04-19T14:47:00Z">
          <w:r w:rsidRPr="00F72FED">
            <w:rPr>
              <w:b/>
              <w:szCs w:val="24"/>
              <w:rPrChange w:id="2443" w:author="herwin-azis" w:date="2016-12-15T11:01:00Z">
                <w:rPr/>
              </w:rPrChange>
            </w:rPr>
            <w:delText>Hypothetic geothermal hydrologic flow model</w:delText>
          </w:r>
        </w:del>
      </w:ins>
    </w:p>
    <w:p w:rsidR="007B4E01" w:rsidRPr="00F72FED" w:rsidRDefault="007B4E01">
      <w:pPr>
        <w:pStyle w:val="ListParagraph"/>
        <w:ind w:hanging="720"/>
        <w:rPr>
          <w:ins w:id="2444" w:author="user" w:date="2015-11-17T08:38:00Z"/>
          <w:del w:id="2445" w:author="Alfiady" w:date="2016-04-19T14:47:00Z"/>
          <w:b/>
          <w:rPrChange w:id="2446" w:author="herwin-azis" w:date="2016-12-15T11:01:00Z">
            <w:rPr>
              <w:ins w:id="2447" w:author="user" w:date="2015-11-17T08:38:00Z"/>
              <w:del w:id="2448" w:author="Alfiady" w:date="2016-04-19T14:47:00Z"/>
            </w:rPr>
          </w:rPrChange>
        </w:rPr>
        <w:pPrChange w:id="2449" w:author="herwin-azis" w:date="2016-12-14T10:37:00Z">
          <w:pPr>
            <w:pStyle w:val="Default"/>
            <w:numPr>
              <w:numId w:val="33"/>
            </w:numPr>
            <w:spacing w:after="56"/>
            <w:ind w:left="1800" w:hanging="360"/>
          </w:pPr>
        </w:pPrChange>
      </w:pPr>
      <w:ins w:id="2450" w:author="user" w:date="2015-11-16T11:00:00Z">
        <w:del w:id="2451" w:author="Alfiady" w:date="2016-04-19T14:47:00Z">
          <w:r w:rsidRPr="00F72FED">
            <w:rPr>
              <w:b/>
              <w:szCs w:val="24"/>
              <w:rPrChange w:id="2452" w:author="herwin-azis" w:date="2016-12-15T11:01:00Z">
                <w:rPr/>
              </w:rPrChange>
            </w:rPr>
            <w:delText>Recommendation of possible drilling target</w:delText>
          </w:r>
        </w:del>
      </w:ins>
    </w:p>
    <w:p w:rsidR="007B4E01" w:rsidRPr="00F72FED" w:rsidRDefault="007B4E01">
      <w:pPr>
        <w:pStyle w:val="ListParagraph"/>
        <w:ind w:hanging="720"/>
        <w:rPr>
          <w:ins w:id="2453" w:author="user" w:date="2015-11-16T11:00:00Z"/>
          <w:del w:id="2454" w:author="Alfiady" w:date="2016-04-19T14:47:00Z"/>
          <w:b/>
          <w:rPrChange w:id="2455" w:author="herwin-azis" w:date="2016-12-15T11:01:00Z">
            <w:rPr>
              <w:ins w:id="2456" w:author="user" w:date="2015-11-16T11:00:00Z"/>
              <w:del w:id="2457" w:author="Alfiady" w:date="2016-04-19T14:47:00Z"/>
            </w:rPr>
          </w:rPrChange>
        </w:rPr>
        <w:pPrChange w:id="2458" w:author="herwin-azis" w:date="2016-12-14T10:37:00Z">
          <w:pPr>
            <w:pStyle w:val="Default"/>
            <w:numPr>
              <w:numId w:val="33"/>
            </w:numPr>
            <w:spacing w:after="56"/>
            <w:ind w:left="1800" w:hanging="360"/>
          </w:pPr>
        </w:pPrChange>
      </w:pPr>
    </w:p>
    <w:p w:rsidR="007B4E01" w:rsidRPr="00F72FED" w:rsidRDefault="007B4E01">
      <w:pPr>
        <w:pStyle w:val="ListParagraph"/>
        <w:ind w:hanging="720"/>
        <w:rPr>
          <w:ins w:id="2459" w:author="user" w:date="2015-11-16T09:50:00Z"/>
          <w:del w:id="2460" w:author="Alfiady" w:date="2016-09-23T10:29:00Z"/>
          <w:b/>
          <w:szCs w:val="24"/>
          <w:rPrChange w:id="2461" w:author="herwin-azis" w:date="2016-12-15T11:01:00Z">
            <w:rPr>
              <w:ins w:id="2462" w:author="user" w:date="2015-11-16T09:50:00Z"/>
              <w:del w:id="2463" w:author="Alfiady" w:date="2016-09-23T10:29:00Z"/>
            </w:rPr>
          </w:rPrChange>
        </w:rPr>
        <w:pPrChange w:id="2464" w:author="herwin-azis" w:date="2016-12-14T10:37:00Z">
          <w:pPr>
            <w:numPr>
              <w:numId w:val="1"/>
            </w:numPr>
            <w:tabs>
              <w:tab w:val="num" w:pos="360"/>
            </w:tabs>
            <w:spacing w:before="240" w:after="60"/>
            <w:ind w:left="720" w:hanging="720"/>
            <w:jc w:val="both"/>
          </w:pPr>
        </w:pPrChange>
      </w:pPr>
      <w:moveFromRangeStart w:id="2465" w:author="Alfiady" w:date="2016-04-19T15:41:00Z" w:name="move448843807"/>
      <w:moveFrom w:id="2466" w:author="Alfiady" w:date="2016-04-19T15:41:00Z">
        <w:ins w:id="2467" w:author="user" w:date="2015-11-16T09:50:00Z">
          <w:del w:id="2468" w:author="Alfiady" w:date="2016-09-23T10:29:00Z">
            <w:r w:rsidRPr="00F72FED">
              <w:rPr>
                <w:b/>
                <w:szCs w:val="24"/>
                <w:rPrChange w:id="2469" w:author="herwin-azis" w:date="2016-12-15T11:01:00Z">
                  <w:rPr/>
                </w:rPrChange>
              </w:rPr>
              <w:delText xml:space="preserve">COMPANY RESPONSIBILITY </w:delText>
            </w:r>
          </w:del>
        </w:ins>
      </w:moveFrom>
    </w:p>
    <w:p w:rsidR="007B4E01" w:rsidRPr="00F72FED" w:rsidRDefault="007B4E01">
      <w:pPr>
        <w:pStyle w:val="ListParagraph"/>
        <w:ind w:hanging="720"/>
        <w:rPr>
          <w:ins w:id="2470" w:author="user" w:date="2015-11-16T09:50:00Z"/>
          <w:del w:id="2471" w:author="Alfiady" w:date="2016-09-23T10:29:00Z"/>
          <w:b/>
          <w:szCs w:val="24"/>
          <w:rPrChange w:id="2472" w:author="herwin-azis" w:date="2016-12-15T11:01:00Z">
            <w:rPr>
              <w:ins w:id="2473" w:author="user" w:date="2015-11-16T09:50:00Z"/>
              <w:del w:id="2474" w:author="Alfiady" w:date="2016-09-23T10:29:00Z"/>
            </w:rPr>
          </w:rPrChange>
        </w:rPr>
        <w:pPrChange w:id="2475" w:author="herwin-azis" w:date="2016-12-14T10:37:00Z">
          <w:pPr>
            <w:numPr>
              <w:numId w:val="1"/>
            </w:numPr>
            <w:tabs>
              <w:tab w:val="num" w:pos="360"/>
            </w:tabs>
            <w:spacing w:before="240" w:after="60"/>
            <w:ind w:left="720" w:hanging="720"/>
            <w:jc w:val="both"/>
          </w:pPr>
        </w:pPrChange>
      </w:pPr>
      <w:moveFrom w:id="2476" w:author="Alfiady" w:date="2016-04-19T15:41:00Z">
        <w:ins w:id="2477" w:author="user" w:date="2015-11-16T09:50:00Z">
          <w:del w:id="2478" w:author="Alfiady" w:date="2016-09-23T10:29:00Z">
            <w:r w:rsidRPr="00F72FED">
              <w:rPr>
                <w:b/>
                <w:szCs w:val="24"/>
                <w:rPrChange w:id="2479" w:author="herwin-azis" w:date="2016-12-15T11:01:00Z">
                  <w:rPr/>
                </w:rPrChange>
              </w:rPr>
              <w:delText>The following are company responsibilities</w:delText>
            </w:r>
          </w:del>
        </w:ins>
        <w:ins w:id="2480" w:author="user" w:date="2015-11-16T09:51:00Z">
          <w:del w:id="2481" w:author="Alfiady" w:date="2016-09-23T10:29:00Z">
            <w:r w:rsidRPr="00F72FED">
              <w:rPr>
                <w:b/>
                <w:szCs w:val="24"/>
                <w:rPrChange w:id="2482" w:author="herwin-azis" w:date="2016-12-15T11:01:00Z">
                  <w:rPr/>
                </w:rPrChange>
              </w:rPr>
              <w:delText xml:space="preserve"> for data availability</w:delText>
            </w:r>
          </w:del>
        </w:ins>
        <w:ins w:id="2483" w:author="user" w:date="2015-11-16T11:03:00Z">
          <w:del w:id="2484" w:author="Alfiady" w:date="2016-09-23T10:29:00Z">
            <w:r w:rsidRPr="00F72FED">
              <w:rPr>
                <w:b/>
                <w:szCs w:val="24"/>
                <w:rPrChange w:id="2485" w:author="herwin-azis" w:date="2016-12-15T11:01:00Z">
                  <w:rPr/>
                </w:rPrChange>
              </w:rPr>
              <w:delText xml:space="preserve"> in this project:</w:delText>
            </w:r>
          </w:del>
        </w:ins>
        <w:ins w:id="2486" w:author="user" w:date="2015-11-16T09:51:00Z">
          <w:del w:id="2487" w:author="Alfiady" w:date="2016-09-23T10:29:00Z">
            <w:r w:rsidRPr="00F72FED">
              <w:rPr>
                <w:b/>
                <w:szCs w:val="24"/>
                <w:rPrChange w:id="2488" w:author="herwin-azis" w:date="2016-12-15T11:01:00Z">
                  <w:rPr/>
                </w:rPrChange>
              </w:rPr>
              <w:delText xml:space="preserve"> </w:delText>
            </w:r>
          </w:del>
        </w:ins>
      </w:moveFrom>
    </w:p>
    <w:p w:rsidR="007B4E01" w:rsidRPr="00F72FED" w:rsidRDefault="007B4E01">
      <w:pPr>
        <w:pStyle w:val="ListParagraph"/>
        <w:ind w:hanging="720"/>
        <w:rPr>
          <w:ins w:id="2489" w:author="user" w:date="2015-11-16T09:57:00Z"/>
          <w:del w:id="2490" w:author="Alfiady" w:date="2016-09-23T10:29:00Z"/>
          <w:b/>
          <w:szCs w:val="24"/>
          <w:rPrChange w:id="2491" w:author="herwin-azis" w:date="2016-12-15T11:01:00Z">
            <w:rPr>
              <w:ins w:id="2492" w:author="user" w:date="2015-11-16T09:57:00Z"/>
              <w:del w:id="2493" w:author="Alfiady" w:date="2016-09-23T10:29:00Z"/>
            </w:rPr>
          </w:rPrChange>
        </w:rPr>
        <w:pPrChange w:id="2494" w:author="herwin-azis" w:date="2016-12-14T10:37:00Z">
          <w:pPr>
            <w:numPr>
              <w:numId w:val="1"/>
            </w:numPr>
            <w:tabs>
              <w:tab w:val="num" w:pos="360"/>
            </w:tabs>
            <w:spacing w:before="240" w:after="60"/>
            <w:ind w:left="720" w:hanging="720"/>
            <w:jc w:val="both"/>
          </w:pPr>
        </w:pPrChange>
      </w:pPr>
      <w:moveFrom w:id="2495" w:author="Alfiady" w:date="2016-04-19T15:41:00Z">
        <w:ins w:id="2496" w:author="user" w:date="2015-11-16T09:51:00Z">
          <w:del w:id="2497" w:author="Alfiady" w:date="2016-09-23T10:29:00Z">
            <w:r w:rsidRPr="00F72FED">
              <w:rPr>
                <w:b/>
                <w:szCs w:val="24"/>
                <w:rPrChange w:id="2498" w:author="herwin-azis" w:date="2016-12-15T11:01:00Z">
                  <w:rPr/>
                </w:rPrChange>
              </w:rPr>
              <w:delText xml:space="preserve">Provide </w:delText>
            </w:r>
          </w:del>
        </w:ins>
        <w:ins w:id="2499" w:author="user" w:date="2015-11-16T09:59:00Z">
          <w:del w:id="2500" w:author="Alfiady" w:date="2016-09-23T10:29:00Z">
            <w:r w:rsidRPr="00F72FED">
              <w:rPr>
                <w:b/>
                <w:szCs w:val="24"/>
                <w:rPrChange w:id="2501" w:author="herwin-azis" w:date="2016-12-15T11:01:00Z">
                  <w:rPr/>
                </w:rPrChange>
              </w:rPr>
              <w:delText xml:space="preserve">digital </w:delText>
            </w:r>
          </w:del>
        </w:ins>
        <w:ins w:id="2502" w:author="user" w:date="2015-11-16T09:51:00Z">
          <w:del w:id="2503" w:author="Alfiady" w:date="2016-09-23T10:29:00Z">
            <w:r w:rsidRPr="00F72FED">
              <w:rPr>
                <w:b/>
                <w:szCs w:val="24"/>
                <w:rPrChange w:id="2504" w:author="herwin-azis" w:date="2016-12-15T11:01:00Z">
                  <w:rPr/>
                </w:rPrChange>
              </w:rPr>
              <w:delText xml:space="preserve">3D </w:delText>
            </w:r>
          </w:del>
        </w:ins>
        <w:ins w:id="2505" w:author="user" w:date="2015-11-16T09:57:00Z">
          <w:del w:id="2506" w:author="Alfiady" w:date="2016-09-23T10:29:00Z">
            <w:r w:rsidRPr="00F72FED">
              <w:rPr>
                <w:b/>
                <w:szCs w:val="24"/>
                <w:rPrChange w:id="2507" w:author="herwin-azis" w:date="2016-12-15T11:01:00Z">
                  <w:rPr/>
                </w:rPrChange>
              </w:rPr>
              <w:delText>topography data (</w:delText>
            </w:r>
          </w:del>
        </w:ins>
        <w:ins w:id="2508" w:author="user" w:date="2015-11-16T09:58:00Z">
          <w:del w:id="2509" w:author="Alfiady" w:date="2016-09-23T10:29:00Z">
            <w:r w:rsidRPr="00F72FED">
              <w:rPr>
                <w:b/>
                <w:szCs w:val="24"/>
                <w:rPrChange w:id="2510" w:author="herwin-azis" w:date="2016-12-15T11:01:00Z">
                  <w:rPr/>
                </w:rPrChange>
              </w:rPr>
              <w:delText>LIDAR)</w:delText>
            </w:r>
          </w:del>
        </w:ins>
        <w:ins w:id="2511" w:author="user" w:date="2015-11-16T11:22:00Z">
          <w:del w:id="2512" w:author="Alfiady" w:date="2016-09-23T10:29:00Z">
            <w:r w:rsidRPr="00F72FED">
              <w:rPr>
                <w:b/>
                <w:szCs w:val="24"/>
                <w:rPrChange w:id="2513" w:author="herwin-azis" w:date="2016-12-15T11:01:00Z">
                  <w:rPr/>
                </w:rPrChange>
              </w:rPr>
              <w:delText>.</w:delText>
            </w:r>
          </w:del>
        </w:ins>
      </w:moveFrom>
    </w:p>
    <w:p w:rsidR="007B4E01" w:rsidRPr="00F72FED" w:rsidRDefault="007B4E01">
      <w:pPr>
        <w:pStyle w:val="ListParagraph"/>
        <w:ind w:hanging="720"/>
        <w:rPr>
          <w:ins w:id="2514" w:author="user" w:date="2015-11-18T14:11:00Z"/>
          <w:del w:id="2515" w:author="Alfiady" w:date="2016-09-23T10:29:00Z"/>
          <w:b/>
          <w:szCs w:val="24"/>
          <w:rPrChange w:id="2516" w:author="herwin-azis" w:date="2016-12-15T11:01:00Z">
            <w:rPr>
              <w:ins w:id="2517" w:author="user" w:date="2015-11-18T14:11:00Z"/>
              <w:del w:id="2518" w:author="Alfiady" w:date="2016-09-23T10:29:00Z"/>
            </w:rPr>
          </w:rPrChange>
        </w:rPr>
        <w:pPrChange w:id="2519" w:author="herwin-azis" w:date="2016-12-14T10:37:00Z">
          <w:pPr>
            <w:numPr>
              <w:numId w:val="1"/>
            </w:numPr>
            <w:tabs>
              <w:tab w:val="num" w:pos="360"/>
            </w:tabs>
            <w:spacing w:before="240" w:after="60"/>
            <w:ind w:left="720" w:hanging="720"/>
            <w:jc w:val="both"/>
          </w:pPr>
        </w:pPrChange>
      </w:pPr>
      <w:moveFrom w:id="2520" w:author="Alfiady" w:date="2016-04-19T15:41:00Z">
        <w:ins w:id="2521" w:author="user" w:date="2015-11-16T09:58:00Z">
          <w:del w:id="2522" w:author="Alfiady" w:date="2016-09-23T10:29:00Z">
            <w:r w:rsidRPr="00265846">
              <w:rPr>
                <w:b/>
                <w:szCs w:val="24"/>
              </w:rPr>
              <w:delText>Provide hydrothermal alteration and thermal manifestation distribution data</w:delText>
            </w:r>
          </w:del>
        </w:ins>
        <w:ins w:id="2523" w:author="user" w:date="2015-11-16T11:22:00Z">
          <w:del w:id="2524" w:author="Alfiady" w:date="2016-09-23T10:29:00Z">
            <w:r w:rsidRPr="00F72FED">
              <w:rPr>
                <w:b/>
                <w:szCs w:val="24"/>
                <w:rPrChange w:id="2525" w:author="herwin-azis" w:date="2016-12-15T11:01:00Z">
                  <w:rPr/>
                </w:rPrChange>
              </w:rPr>
              <w:delText>.</w:delText>
            </w:r>
          </w:del>
        </w:ins>
      </w:moveFrom>
    </w:p>
    <w:p w:rsidR="007B4E01" w:rsidRPr="00F72FED" w:rsidRDefault="007B4E01">
      <w:pPr>
        <w:pStyle w:val="ListParagraph"/>
        <w:ind w:hanging="720"/>
        <w:rPr>
          <w:ins w:id="2526" w:author="user" w:date="2015-11-16T11:03:00Z"/>
          <w:del w:id="2527" w:author="Alfiady" w:date="2016-09-23T10:29:00Z"/>
          <w:b/>
          <w:szCs w:val="24"/>
          <w:rPrChange w:id="2528" w:author="herwin-azis" w:date="2016-12-15T11:01:00Z">
            <w:rPr>
              <w:ins w:id="2529" w:author="user" w:date="2015-11-16T11:03:00Z"/>
              <w:del w:id="2530" w:author="Alfiady" w:date="2016-09-23T10:29:00Z"/>
            </w:rPr>
          </w:rPrChange>
        </w:rPr>
        <w:pPrChange w:id="2531" w:author="herwin-azis" w:date="2016-12-14T10:37:00Z">
          <w:pPr>
            <w:numPr>
              <w:numId w:val="1"/>
            </w:numPr>
            <w:tabs>
              <w:tab w:val="num" w:pos="360"/>
            </w:tabs>
            <w:spacing w:before="240" w:after="60"/>
            <w:ind w:left="720" w:hanging="720"/>
            <w:jc w:val="both"/>
          </w:pPr>
        </w:pPrChange>
      </w:pPr>
      <w:moveFrom w:id="2532" w:author="Alfiady" w:date="2016-04-19T15:41:00Z">
        <w:ins w:id="2533" w:author="user" w:date="2015-11-18T14:11:00Z">
          <w:del w:id="2534" w:author="Alfiady" w:date="2016-09-23T10:29:00Z">
            <w:r w:rsidRPr="00F72FED">
              <w:rPr>
                <w:b/>
                <w:szCs w:val="24"/>
                <w:rPrChange w:id="2535" w:author="herwin-azis" w:date="2016-12-15T11:01:00Z">
                  <w:rPr/>
                </w:rPrChange>
              </w:rPr>
              <w:delText xml:space="preserve">Provide others data related to </w:delText>
            </w:r>
          </w:del>
        </w:ins>
      </w:moveFrom>
    </w:p>
    <w:moveFromRangeEnd w:id="2465"/>
    <w:p w:rsidR="007B4E01" w:rsidRPr="00F72FED" w:rsidRDefault="007B4E01">
      <w:pPr>
        <w:pStyle w:val="ListParagraph"/>
        <w:ind w:hanging="720"/>
        <w:rPr>
          <w:ins w:id="2536" w:author="Ridwan Permana Sidik" w:date="2015-11-03T19:54:00Z"/>
          <w:del w:id="2537" w:author="Alfiady" w:date="2016-09-23T10:29:00Z"/>
          <w:b/>
          <w:szCs w:val="24"/>
          <w:rPrChange w:id="2538" w:author="herwin-azis" w:date="2016-12-15T11:01:00Z">
            <w:rPr>
              <w:ins w:id="2539" w:author="Ridwan Permana Sidik" w:date="2015-11-03T19:54:00Z"/>
              <w:del w:id="2540" w:author="Alfiady" w:date="2016-09-23T10:29:00Z"/>
              <w:lang w:val="id-ID"/>
            </w:rPr>
          </w:rPrChange>
        </w:rPr>
        <w:pPrChange w:id="2541" w:author="herwin-azis" w:date="2016-12-14T10:37:00Z">
          <w:pPr>
            <w:pStyle w:val="ListParagraph"/>
            <w:numPr>
              <w:numId w:val="4"/>
            </w:numPr>
            <w:spacing w:after="200" w:line="276" w:lineRule="auto"/>
            <w:ind w:left="1800" w:hanging="360"/>
            <w:contextualSpacing/>
          </w:pPr>
        </w:pPrChange>
      </w:pPr>
      <w:ins w:id="2542" w:author="Ridwan Permana Sidik" w:date="2015-11-03T19:54:00Z">
        <w:del w:id="2543" w:author="Alfiady" w:date="2016-09-23T10:29:00Z">
          <w:r w:rsidRPr="00F72FED">
            <w:rPr>
              <w:b/>
              <w:szCs w:val="24"/>
              <w:rPrChange w:id="2544" w:author="herwin-azis" w:date="2016-12-15T11:01:00Z">
                <w:rPr>
                  <w:lang w:val="id-ID"/>
                </w:rPr>
              </w:rPrChange>
            </w:rPr>
            <w:delText>Provide Volcanic facies in Rantau Dedap Area (RD) and its implication to reservoir of RD geothermal system.</w:delText>
          </w:r>
        </w:del>
      </w:ins>
    </w:p>
    <w:p w:rsidR="007B4E01" w:rsidRPr="00F72FED" w:rsidRDefault="007B4E01">
      <w:pPr>
        <w:pStyle w:val="ListParagraph"/>
        <w:ind w:hanging="720"/>
        <w:rPr>
          <w:del w:id="2545" w:author="Alfiady" w:date="2016-09-23T10:29:00Z"/>
          <w:b/>
          <w:szCs w:val="24"/>
          <w:rPrChange w:id="2546" w:author="herwin-azis" w:date="2016-12-15T11:01:00Z">
            <w:rPr>
              <w:del w:id="2547" w:author="Alfiady" w:date="2016-09-23T10:29:00Z"/>
            </w:rPr>
          </w:rPrChange>
        </w:rPr>
        <w:pPrChange w:id="2548" w:author="herwin-azis" w:date="2016-12-14T10:37:00Z">
          <w:pPr>
            <w:pStyle w:val="ListParagraph"/>
            <w:numPr>
              <w:ilvl w:val="1"/>
              <w:numId w:val="4"/>
            </w:numPr>
            <w:spacing w:after="200" w:line="276" w:lineRule="auto"/>
            <w:ind w:left="2520" w:hanging="360"/>
            <w:contextualSpacing/>
          </w:pPr>
        </w:pPrChange>
      </w:pPr>
      <w:ins w:id="2549" w:author="Ridwan Permana Sidik" w:date="2015-11-03T19:54:00Z">
        <w:del w:id="2550" w:author="Alfiady" w:date="2016-09-23T10:29:00Z">
          <w:r w:rsidRPr="00F72FED">
            <w:rPr>
              <w:b/>
              <w:szCs w:val="24"/>
              <w:rPrChange w:id="2551" w:author="herwin-azis" w:date="2016-12-15T11:01:00Z">
                <w:rPr>
                  <w:lang w:val="id-ID"/>
                </w:rPr>
              </w:rPrChange>
            </w:rPr>
            <w:delText>The area of study will cover all area of Rantau Dedap in general (especially covered well pads) from Bukit Besar, G. Patah, Old Semendo product area.</w:delText>
          </w:r>
        </w:del>
      </w:ins>
    </w:p>
    <w:p w:rsidR="007B4E01" w:rsidRPr="00F72FED" w:rsidRDefault="007B4E01">
      <w:pPr>
        <w:pStyle w:val="ListParagraph"/>
        <w:ind w:hanging="720"/>
        <w:rPr>
          <w:del w:id="2552" w:author="Alfiady" w:date="2016-09-23T10:29:00Z"/>
          <w:b/>
          <w:szCs w:val="24"/>
          <w:rPrChange w:id="2553" w:author="herwin-azis" w:date="2016-12-15T11:01:00Z">
            <w:rPr>
              <w:del w:id="2554" w:author="Alfiady" w:date="2016-09-23T10:29:00Z"/>
            </w:rPr>
          </w:rPrChange>
        </w:rPr>
        <w:pPrChange w:id="2555" w:author="herwin-azis" w:date="2016-12-14T10:37:00Z">
          <w:pPr>
            <w:pStyle w:val="ListParagraph"/>
            <w:numPr>
              <w:ilvl w:val="1"/>
              <w:numId w:val="4"/>
            </w:numPr>
            <w:spacing w:after="200" w:line="276" w:lineRule="auto"/>
            <w:ind w:left="2520" w:hanging="360"/>
            <w:contextualSpacing/>
          </w:pPr>
        </w:pPrChange>
      </w:pPr>
      <w:ins w:id="2556" w:author="Ridwan Permana Sidik" w:date="2015-11-03T19:54:00Z">
        <w:del w:id="2557" w:author="Alfiady" w:date="2016-09-23T10:29:00Z">
          <w:r w:rsidRPr="00F72FED">
            <w:rPr>
              <w:b/>
              <w:szCs w:val="24"/>
              <w:rPrChange w:id="2558" w:author="herwin-azis" w:date="2016-12-15T11:01:00Z">
                <w:rPr>
                  <w:lang w:val="id-ID"/>
                </w:rPr>
              </w:rPrChange>
            </w:rPr>
            <w:delText>Generate volcanic seque</w:delText>
          </w:r>
        </w:del>
      </w:ins>
      <w:ins w:id="2559" w:author="Ridwan Permana Sidik" w:date="2015-11-04T10:01:00Z">
        <w:del w:id="2560" w:author="Alfiady" w:date="2016-09-23T10:29:00Z">
          <w:r w:rsidRPr="00F72FED">
            <w:rPr>
              <w:b/>
              <w:szCs w:val="24"/>
              <w:rPrChange w:id="2561" w:author="herwin-azis" w:date="2016-12-15T11:01:00Z">
                <w:rPr>
                  <w:lang w:val="id-ID"/>
                </w:rPr>
              </w:rPrChange>
            </w:rPr>
            <w:delText>nce</w:delText>
          </w:r>
        </w:del>
      </w:ins>
      <w:ins w:id="2562" w:author="Ridwan Permana Sidik" w:date="2015-11-03T19:54:00Z">
        <w:del w:id="2563" w:author="Alfiady" w:date="2016-09-23T10:29:00Z">
          <w:r w:rsidRPr="00F72FED">
            <w:rPr>
              <w:b/>
              <w:szCs w:val="24"/>
              <w:rPrChange w:id="2564" w:author="herwin-azis" w:date="2016-12-15T11:01:00Z">
                <w:rPr>
                  <w:lang w:val="id-ID"/>
                </w:rPr>
              </w:rPrChange>
            </w:rPr>
            <w:delText>, and its historical volcanism.</w:delText>
          </w:r>
        </w:del>
      </w:ins>
    </w:p>
    <w:p w:rsidR="007B4E01" w:rsidRPr="00F72FED" w:rsidRDefault="007B4E01">
      <w:pPr>
        <w:pStyle w:val="ListParagraph"/>
        <w:ind w:hanging="720"/>
        <w:rPr>
          <w:del w:id="2565" w:author="Alfiady" w:date="2016-09-23T10:29:00Z"/>
          <w:b/>
          <w:szCs w:val="24"/>
          <w:rPrChange w:id="2566" w:author="herwin-azis" w:date="2016-12-15T11:01:00Z">
            <w:rPr>
              <w:del w:id="2567" w:author="Alfiady" w:date="2016-09-23T10:29:00Z"/>
            </w:rPr>
          </w:rPrChange>
        </w:rPr>
        <w:pPrChange w:id="2568" w:author="herwin-azis" w:date="2016-12-14T10:37:00Z">
          <w:pPr>
            <w:pStyle w:val="ListParagraph"/>
            <w:numPr>
              <w:ilvl w:val="1"/>
              <w:numId w:val="4"/>
            </w:numPr>
            <w:spacing w:after="200" w:line="276" w:lineRule="auto"/>
            <w:ind w:left="2520" w:hanging="360"/>
            <w:contextualSpacing/>
          </w:pPr>
        </w:pPrChange>
      </w:pPr>
      <w:ins w:id="2569" w:author="Ridwan Permana Sidik" w:date="2015-11-03T19:54:00Z">
        <w:del w:id="2570" w:author="Alfiady" w:date="2016-09-23T10:29:00Z">
          <w:r w:rsidRPr="00F72FED">
            <w:rPr>
              <w:b/>
              <w:szCs w:val="24"/>
              <w:rPrChange w:id="2571" w:author="herwin-azis" w:date="2016-12-15T11:01:00Z">
                <w:rPr>
                  <w:lang w:val="id-ID"/>
                </w:rPr>
              </w:rPrChange>
            </w:rPr>
            <w:delText>Generate volcanic facies model of RD area.</w:delText>
          </w:r>
        </w:del>
      </w:ins>
    </w:p>
    <w:p w:rsidR="007B4E01" w:rsidRPr="00F72FED" w:rsidRDefault="007B4E01">
      <w:pPr>
        <w:pStyle w:val="ListParagraph"/>
        <w:ind w:hanging="720"/>
        <w:rPr>
          <w:ins w:id="2572" w:author="Ridwan Permana Sidik" w:date="2015-11-03T19:54:00Z"/>
          <w:del w:id="2573" w:author="Alfiady" w:date="2016-09-23T10:29:00Z"/>
          <w:b/>
          <w:szCs w:val="24"/>
          <w:rPrChange w:id="2574" w:author="herwin-azis" w:date="2016-12-15T11:01:00Z">
            <w:rPr>
              <w:ins w:id="2575" w:author="Ridwan Permana Sidik" w:date="2015-11-03T19:54:00Z"/>
              <w:del w:id="2576" w:author="Alfiady" w:date="2016-09-23T10:29:00Z"/>
              <w:lang w:val="id-ID"/>
            </w:rPr>
          </w:rPrChange>
        </w:rPr>
        <w:pPrChange w:id="2577" w:author="herwin-azis" w:date="2016-12-14T10:37:00Z">
          <w:pPr>
            <w:pStyle w:val="ListParagraph"/>
            <w:numPr>
              <w:ilvl w:val="1"/>
              <w:numId w:val="4"/>
            </w:numPr>
            <w:spacing w:after="200" w:line="276" w:lineRule="auto"/>
            <w:ind w:left="2520" w:hanging="360"/>
            <w:contextualSpacing/>
          </w:pPr>
        </w:pPrChange>
      </w:pPr>
      <w:ins w:id="2578" w:author="Ridwan Permana Sidik" w:date="2015-11-03T19:54:00Z">
        <w:del w:id="2579" w:author="Alfiady" w:date="2016-09-23T10:29:00Z">
          <w:r w:rsidRPr="00F72FED">
            <w:rPr>
              <w:b/>
              <w:szCs w:val="24"/>
              <w:rPrChange w:id="2580" w:author="herwin-azis" w:date="2016-12-15T11:01:00Z">
                <w:rPr>
                  <w:lang w:val="id-ID"/>
                </w:rPr>
              </w:rPrChange>
            </w:rPr>
            <w:delText>Generate volcanic stratigraphy model of RD area.</w:delText>
          </w:r>
        </w:del>
      </w:ins>
    </w:p>
    <w:p w:rsidR="007B4E01" w:rsidRPr="00F72FED" w:rsidRDefault="007B4E01">
      <w:pPr>
        <w:pStyle w:val="ListParagraph"/>
        <w:ind w:hanging="720"/>
        <w:rPr>
          <w:ins w:id="2581" w:author="Ridwan Permana Sidik" w:date="2015-11-03T19:54:00Z"/>
          <w:del w:id="2582" w:author="Alfiady" w:date="2016-09-23T10:29:00Z"/>
          <w:b/>
          <w:szCs w:val="24"/>
          <w:rPrChange w:id="2583" w:author="herwin-azis" w:date="2016-12-15T11:01:00Z">
            <w:rPr>
              <w:ins w:id="2584" w:author="Ridwan Permana Sidik" w:date="2015-11-03T19:54:00Z"/>
              <w:del w:id="2585" w:author="Alfiady" w:date="2016-09-23T10:29:00Z"/>
              <w:lang w:val="id-ID"/>
            </w:rPr>
          </w:rPrChange>
        </w:rPr>
        <w:pPrChange w:id="2586" w:author="herwin-azis" w:date="2016-12-14T10:37:00Z">
          <w:pPr>
            <w:pStyle w:val="ListParagraph"/>
            <w:numPr>
              <w:numId w:val="4"/>
            </w:numPr>
            <w:spacing w:after="200" w:line="276" w:lineRule="auto"/>
            <w:ind w:left="1800" w:hanging="360"/>
            <w:contextualSpacing/>
          </w:pPr>
        </w:pPrChange>
      </w:pPr>
      <w:ins w:id="2587" w:author="Ridwan Permana Sidik" w:date="2015-11-03T19:54:00Z">
        <w:del w:id="2588" w:author="Alfiady" w:date="2016-09-23T10:29:00Z">
          <w:r w:rsidRPr="00F72FED">
            <w:rPr>
              <w:b/>
              <w:szCs w:val="24"/>
              <w:rPrChange w:id="2589" w:author="herwin-azis" w:date="2016-12-15T11:01:00Z">
                <w:rPr>
                  <w:lang w:val="id-ID"/>
                </w:rPr>
              </w:rPrChange>
            </w:rPr>
            <w:delText>Provide new geology structure model of Rantau Dedap (RD).</w:delText>
          </w:r>
        </w:del>
      </w:ins>
    </w:p>
    <w:p w:rsidR="007B4E01" w:rsidRPr="00F72FED" w:rsidRDefault="007B4E01">
      <w:pPr>
        <w:pStyle w:val="ListParagraph"/>
        <w:ind w:hanging="720"/>
        <w:rPr>
          <w:ins w:id="2590" w:author="Ridwan Permana Sidik" w:date="2015-11-03T19:54:00Z"/>
          <w:del w:id="2591" w:author="Alfiady" w:date="2016-09-23T10:29:00Z"/>
          <w:b/>
          <w:szCs w:val="24"/>
          <w:rPrChange w:id="2592" w:author="herwin-azis" w:date="2016-12-15T11:01:00Z">
            <w:rPr>
              <w:ins w:id="2593" w:author="Ridwan Permana Sidik" w:date="2015-11-03T19:54:00Z"/>
              <w:del w:id="2594" w:author="Alfiady" w:date="2016-09-23T10:29:00Z"/>
              <w:lang w:val="id-ID"/>
            </w:rPr>
          </w:rPrChange>
        </w:rPr>
        <w:pPrChange w:id="2595" w:author="herwin-azis" w:date="2016-12-14T10:37:00Z">
          <w:pPr>
            <w:pStyle w:val="ListParagraph"/>
            <w:numPr>
              <w:ilvl w:val="1"/>
              <w:numId w:val="4"/>
            </w:numPr>
            <w:spacing w:after="200" w:line="276" w:lineRule="auto"/>
            <w:ind w:left="2520" w:hanging="360"/>
            <w:contextualSpacing/>
          </w:pPr>
        </w:pPrChange>
      </w:pPr>
      <w:ins w:id="2596" w:author="Ridwan Permana Sidik" w:date="2015-11-03T19:54:00Z">
        <w:del w:id="2597" w:author="Alfiady" w:date="2016-09-23T10:29:00Z">
          <w:r w:rsidRPr="00F72FED">
            <w:rPr>
              <w:b/>
              <w:szCs w:val="24"/>
              <w:rPrChange w:id="2598" w:author="herwin-azis" w:date="2016-12-15T11:01:00Z">
                <w:rPr>
                  <w:lang w:val="id-ID"/>
                </w:rPr>
              </w:rPrChange>
            </w:rPr>
            <w:delText>Provide regional tectonic setting of RD area.</w:delText>
          </w:r>
        </w:del>
      </w:ins>
    </w:p>
    <w:p w:rsidR="007B4E01" w:rsidRPr="00F72FED" w:rsidRDefault="007B4E01">
      <w:pPr>
        <w:pStyle w:val="ListParagraph"/>
        <w:ind w:hanging="720"/>
        <w:rPr>
          <w:ins w:id="2599" w:author="Ridwan Permana Sidik" w:date="2015-11-03T19:54:00Z"/>
          <w:del w:id="2600" w:author="Alfiady" w:date="2016-09-23T10:29:00Z"/>
          <w:b/>
          <w:szCs w:val="24"/>
          <w:rPrChange w:id="2601" w:author="herwin-azis" w:date="2016-12-15T11:01:00Z">
            <w:rPr>
              <w:ins w:id="2602" w:author="Ridwan Permana Sidik" w:date="2015-11-03T19:54:00Z"/>
              <w:del w:id="2603" w:author="Alfiady" w:date="2016-09-23T10:29:00Z"/>
              <w:lang w:val="id-ID"/>
            </w:rPr>
          </w:rPrChange>
        </w:rPr>
        <w:pPrChange w:id="2604" w:author="herwin-azis" w:date="2016-12-14T10:37:00Z">
          <w:pPr>
            <w:pStyle w:val="ListParagraph"/>
            <w:numPr>
              <w:ilvl w:val="1"/>
              <w:numId w:val="4"/>
            </w:numPr>
            <w:spacing w:after="200" w:line="276" w:lineRule="auto"/>
            <w:ind w:left="2520" w:hanging="360"/>
            <w:contextualSpacing/>
          </w:pPr>
        </w:pPrChange>
      </w:pPr>
      <w:ins w:id="2605" w:author="Ridwan Permana Sidik" w:date="2015-11-03T19:54:00Z">
        <w:del w:id="2606" w:author="Alfiady" w:date="2016-09-23T10:29:00Z">
          <w:r w:rsidRPr="00F72FED">
            <w:rPr>
              <w:b/>
              <w:szCs w:val="24"/>
              <w:rPrChange w:id="2607" w:author="herwin-azis" w:date="2016-12-15T11:01:00Z">
                <w:rPr>
                  <w:lang w:val="id-ID"/>
                </w:rPr>
              </w:rPrChange>
            </w:rPr>
            <w:delText>Provide regional structure geology and kinematic model of RD area</w:delText>
          </w:r>
        </w:del>
      </w:ins>
    </w:p>
    <w:p w:rsidR="007B4E01" w:rsidRPr="00F72FED" w:rsidRDefault="007B4E01">
      <w:pPr>
        <w:pStyle w:val="ListParagraph"/>
        <w:ind w:hanging="720"/>
        <w:rPr>
          <w:ins w:id="2608" w:author="Ridwan Permana Sidik" w:date="2015-11-04T10:08:00Z"/>
          <w:del w:id="2609" w:author="Alfiady" w:date="2016-09-23T10:29:00Z"/>
          <w:b/>
          <w:szCs w:val="24"/>
          <w:rPrChange w:id="2610" w:author="herwin-azis" w:date="2016-12-15T11:01:00Z">
            <w:rPr>
              <w:ins w:id="2611" w:author="Ridwan Permana Sidik" w:date="2015-11-04T10:08:00Z"/>
              <w:del w:id="2612" w:author="Alfiady" w:date="2016-09-23T10:29:00Z"/>
              <w:szCs w:val="24"/>
              <w:lang w:val="id-ID"/>
            </w:rPr>
          </w:rPrChange>
        </w:rPr>
        <w:pPrChange w:id="2613" w:author="herwin-azis" w:date="2016-12-14T10:37:00Z">
          <w:pPr>
            <w:pStyle w:val="ListParagraph"/>
            <w:numPr>
              <w:ilvl w:val="1"/>
              <w:numId w:val="4"/>
            </w:numPr>
            <w:spacing w:after="200" w:line="276" w:lineRule="auto"/>
            <w:ind w:left="2520" w:hanging="360"/>
            <w:contextualSpacing/>
          </w:pPr>
        </w:pPrChange>
      </w:pPr>
      <w:ins w:id="2614" w:author="Ridwan Permana Sidik" w:date="2015-11-03T19:54:00Z">
        <w:del w:id="2615" w:author="Alfiady" w:date="2016-09-23T10:29:00Z">
          <w:r w:rsidRPr="00F72FED">
            <w:rPr>
              <w:b/>
              <w:szCs w:val="24"/>
              <w:rPrChange w:id="2616" w:author="herwin-azis" w:date="2016-12-15T11:01:00Z">
                <w:rPr/>
              </w:rPrChange>
            </w:rPr>
            <w:delText xml:space="preserve">Reviewing </w:delText>
          </w:r>
        </w:del>
      </w:ins>
      <w:ins w:id="2617" w:author="Ridwan Permana Sidik" w:date="2015-11-04T10:08:00Z">
        <w:del w:id="2618" w:author="Alfiady" w:date="2016-09-23T10:29:00Z">
          <w:r w:rsidRPr="00F72FED">
            <w:rPr>
              <w:b/>
              <w:szCs w:val="24"/>
              <w:rPrChange w:id="2619" w:author="herwin-azis" w:date="2016-12-15T11:01:00Z">
                <w:rPr>
                  <w:szCs w:val="24"/>
                  <w:lang w:val="id-ID"/>
                </w:rPr>
              </w:rPrChange>
            </w:rPr>
            <w:delText>RD local structure model.</w:delText>
          </w:r>
        </w:del>
      </w:ins>
    </w:p>
    <w:p w:rsidR="007B4E01" w:rsidRPr="00F72FED" w:rsidRDefault="007B4E01">
      <w:pPr>
        <w:pStyle w:val="ListParagraph"/>
        <w:ind w:hanging="720"/>
        <w:rPr>
          <w:ins w:id="2620" w:author="Ridwan Permana Sidik" w:date="2015-11-03T19:54:00Z"/>
          <w:del w:id="2621" w:author="Alfiady" w:date="2016-09-23T10:29:00Z"/>
          <w:b/>
          <w:szCs w:val="24"/>
          <w:rPrChange w:id="2622" w:author="herwin-azis" w:date="2016-12-15T11:01:00Z">
            <w:rPr>
              <w:ins w:id="2623" w:author="Ridwan Permana Sidik" w:date="2015-11-03T19:54:00Z"/>
              <w:del w:id="2624" w:author="Alfiady" w:date="2016-09-23T10:29:00Z"/>
              <w:lang w:val="id-ID"/>
            </w:rPr>
          </w:rPrChange>
        </w:rPr>
        <w:pPrChange w:id="2625" w:author="herwin-azis" w:date="2016-12-14T10:37:00Z">
          <w:pPr>
            <w:pStyle w:val="ListParagraph"/>
            <w:numPr>
              <w:ilvl w:val="1"/>
              <w:numId w:val="4"/>
            </w:numPr>
            <w:spacing w:after="200" w:line="276" w:lineRule="auto"/>
            <w:ind w:left="2520" w:hanging="360"/>
            <w:contextualSpacing/>
          </w:pPr>
        </w:pPrChange>
      </w:pPr>
      <w:ins w:id="2626" w:author="Ridwan Permana Sidik" w:date="2015-11-03T19:54:00Z">
        <w:del w:id="2627" w:author="Alfiady" w:date="2016-09-23T10:29:00Z">
          <w:r w:rsidRPr="00F72FED">
            <w:rPr>
              <w:b/>
              <w:szCs w:val="24"/>
              <w:rPrChange w:id="2628" w:author="herwin-azis" w:date="2016-12-15T11:01:00Z">
                <w:rPr>
                  <w:lang w:val="id-ID"/>
                </w:rPr>
              </w:rPrChange>
            </w:rPr>
            <w:delText xml:space="preserve">Create the hypothetical structure model and generate the structure model based on the detail structure mapping result and previous data. </w:delText>
          </w:r>
        </w:del>
      </w:ins>
    </w:p>
    <w:p w:rsidR="007B4E01" w:rsidRPr="00F72FED" w:rsidRDefault="007B4E01">
      <w:pPr>
        <w:pStyle w:val="ListParagraph"/>
        <w:ind w:hanging="720"/>
        <w:rPr>
          <w:ins w:id="2629" w:author="Ridwan Permana Sidik" w:date="2015-11-03T19:54:00Z"/>
          <w:del w:id="2630" w:author="Alfiady" w:date="2016-09-23T10:29:00Z"/>
          <w:b/>
          <w:szCs w:val="24"/>
          <w:rPrChange w:id="2631" w:author="herwin-azis" w:date="2016-12-15T11:01:00Z">
            <w:rPr>
              <w:ins w:id="2632" w:author="Ridwan Permana Sidik" w:date="2015-11-03T19:54:00Z"/>
              <w:del w:id="2633" w:author="Alfiady" w:date="2016-09-23T10:29:00Z"/>
              <w:lang w:val="id-ID"/>
            </w:rPr>
          </w:rPrChange>
        </w:rPr>
        <w:pPrChange w:id="2634" w:author="herwin-azis" w:date="2016-12-14T10:37:00Z">
          <w:pPr>
            <w:pStyle w:val="ListParagraph"/>
            <w:numPr>
              <w:ilvl w:val="1"/>
              <w:numId w:val="4"/>
            </w:numPr>
            <w:spacing w:after="200" w:line="276" w:lineRule="auto"/>
            <w:ind w:left="2520" w:hanging="360"/>
            <w:contextualSpacing/>
          </w:pPr>
        </w:pPrChange>
      </w:pPr>
      <w:ins w:id="2635" w:author="Ridwan Permana Sidik" w:date="2015-11-03T19:54:00Z">
        <w:del w:id="2636" w:author="Alfiady" w:date="2016-09-23T10:29:00Z">
          <w:r w:rsidRPr="00F72FED">
            <w:rPr>
              <w:b/>
              <w:szCs w:val="24"/>
              <w:rPrChange w:id="2637" w:author="herwin-azis" w:date="2016-12-15T11:01:00Z">
                <w:rPr>
                  <w:szCs w:val="24"/>
                  <w:lang w:val="id-ID"/>
                </w:rPr>
              </w:rPrChange>
            </w:rPr>
            <w:delText>Provide the major structure permeability model consists of fault for well targeting in RD area.</w:delText>
          </w:r>
        </w:del>
      </w:ins>
    </w:p>
    <w:p w:rsidR="007B4E01" w:rsidRPr="00F72FED" w:rsidRDefault="007B4E01">
      <w:pPr>
        <w:pStyle w:val="ListParagraph"/>
        <w:ind w:hanging="720"/>
        <w:rPr>
          <w:ins w:id="2638" w:author="Ridwan Permana Sidik" w:date="2015-11-04T08:15:00Z"/>
          <w:del w:id="2639" w:author="Alfiady" w:date="2016-09-23T10:29:00Z"/>
          <w:b/>
          <w:szCs w:val="24"/>
          <w:rPrChange w:id="2640" w:author="herwin-azis" w:date="2016-12-15T11:01:00Z">
            <w:rPr>
              <w:ins w:id="2641" w:author="Ridwan Permana Sidik" w:date="2015-11-04T08:15:00Z"/>
              <w:del w:id="2642" w:author="Alfiady" w:date="2016-09-23T10:29:00Z"/>
              <w:lang w:val="id-ID"/>
            </w:rPr>
          </w:rPrChange>
        </w:rPr>
        <w:pPrChange w:id="2643" w:author="herwin-azis" w:date="2016-12-14T10:37:00Z">
          <w:pPr>
            <w:pStyle w:val="ListParagraph"/>
            <w:numPr>
              <w:ilvl w:val="1"/>
              <w:numId w:val="4"/>
            </w:numPr>
            <w:spacing w:after="200" w:line="276" w:lineRule="auto"/>
            <w:ind w:left="2520" w:hanging="360"/>
            <w:contextualSpacing/>
          </w:pPr>
        </w:pPrChange>
      </w:pPr>
      <w:ins w:id="2644" w:author="Ridwan Permana Sidik" w:date="2015-11-03T19:54:00Z">
        <w:del w:id="2645" w:author="Alfiady" w:date="2016-09-23T10:29:00Z">
          <w:r w:rsidRPr="00F72FED">
            <w:rPr>
              <w:b/>
              <w:szCs w:val="24"/>
              <w:rPrChange w:id="2646" w:author="herwin-azis" w:date="2016-12-15T11:01:00Z">
                <w:rPr/>
              </w:rPrChange>
            </w:rPr>
            <w:delText>Provide fault rank</w:delText>
          </w:r>
        </w:del>
      </w:ins>
      <w:ins w:id="2647" w:author="Ridwan Permana Sidik" w:date="2015-11-04T10:02:00Z">
        <w:del w:id="2648" w:author="Alfiady" w:date="2016-09-23T10:29:00Z">
          <w:r w:rsidRPr="00F72FED">
            <w:rPr>
              <w:b/>
              <w:szCs w:val="24"/>
              <w:rPrChange w:id="2649" w:author="herwin-azis" w:date="2016-12-15T11:01:00Z">
                <w:rPr>
                  <w:lang w:val="id-ID"/>
                </w:rPr>
              </w:rPrChange>
            </w:rPr>
            <w:delText>s</w:delText>
          </w:r>
        </w:del>
      </w:ins>
      <w:ins w:id="2650" w:author="Ridwan Permana Sidik" w:date="2015-11-03T19:54:00Z">
        <w:del w:id="2651" w:author="Alfiady" w:date="2016-09-23T10:29:00Z">
          <w:r w:rsidRPr="00F72FED">
            <w:rPr>
              <w:b/>
              <w:szCs w:val="24"/>
              <w:rPrChange w:id="2652" w:author="herwin-azis" w:date="2016-12-15T11:01:00Z">
                <w:rPr>
                  <w:lang w:val="id-ID"/>
                </w:rPr>
              </w:rPrChange>
            </w:rPr>
            <w:delText xml:space="preserve"> in RD area.</w:delText>
          </w:r>
        </w:del>
      </w:ins>
    </w:p>
    <w:p w:rsidR="007B4E01" w:rsidRPr="00F72FED" w:rsidRDefault="007B4E01">
      <w:pPr>
        <w:pStyle w:val="ListParagraph"/>
        <w:ind w:hanging="720"/>
        <w:rPr>
          <w:ins w:id="2653" w:author="Ridwan Permana Sidik" w:date="2015-11-04T08:14:00Z"/>
          <w:del w:id="2654" w:author="Alfiady" w:date="2016-09-23T10:29:00Z"/>
          <w:b/>
          <w:szCs w:val="24"/>
          <w:rPrChange w:id="2655" w:author="herwin-azis" w:date="2016-12-15T11:01:00Z">
            <w:rPr>
              <w:ins w:id="2656" w:author="Ridwan Permana Sidik" w:date="2015-11-04T08:14:00Z"/>
              <w:del w:id="2657" w:author="Alfiady" w:date="2016-09-23T10:29:00Z"/>
            </w:rPr>
          </w:rPrChange>
        </w:rPr>
        <w:pPrChange w:id="2658" w:author="herwin-azis" w:date="2016-12-14T10:37:00Z">
          <w:pPr>
            <w:pStyle w:val="ListParagraph"/>
            <w:numPr>
              <w:numId w:val="4"/>
            </w:numPr>
            <w:ind w:left="1800" w:hanging="360"/>
          </w:pPr>
        </w:pPrChange>
      </w:pPr>
      <w:ins w:id="2659" w:author="Ridwan Permana Sidik" w:date="2015-11-04T08:14:00Z">
        <w:del w:id="2660" w:author="Alfiady" w:date="2016-09-23T10:29:00Z">
          <w:r w:rsidRPr="00F72FED">
            <w:rPr>
              <w:b/>
              <w:szCs w:val="24"/>
              <w:rPrChange w:id="2661" w:author="herwin-azis" w:date="2016-12-15T11:01:00Z">
                <w:rPr>
                  <w:color w:val="000000"/>
                  <w:spacing w:val="-3"/>
                  <w:lang w:val="id-ID"/>
                </w:rPr>
              </w:rPrChange>
            </w:rPr>
            <w:delText>Provide detail alteration assessment on RD geothermal project base on existing mapping data, thin section, XRD data. This assessment</w:delText>
          </w:r>
        </w:del>
      </w:ins>
      <w:ins w:id="2662" w:author="Ridwan Permana Sidik" w:date="2015-11-04T10:03:00Z">
        <w:del w:id="2663" w:author="Alfiady" w:date="2016-09-23T10:29:00Z">
          <w:r w:rsidRPr="00F72FED">
            <w:rPr>
              <w:b/>
              <w:szCs w:val="24"/>
              <w:rPrChange w:id="2664" w:author="herwin-azis" w:date="2016-12-15T11:01:00Z">
                <w:rPr>
                  <w:color w:val="000000"/>
                  <w:spacing w:val="-3"/>
                </w:rPr>
              </w:rPrChange>
            </w:rPr>
            <w:delText> also</w:delText>
          </w:r>
        </w:del>
      </w:ins>
      <w:ins w:id="2665" w:author="Ridwan Permana Sidik" w:date="2015-11-04T08:14:00Z">
        <w:del w:id="2666" w:author="Alfiady" w:date="2016-09-23T10:29:00Z">
          <w:r w:rsidRPr="00F72FED">
            <w:rPr>
              <w:b/>
              <w:szCs w:val="24"/>
              <w:rPrChange w:id="2667" w:author="herwin-azis" w:date="2016-12-15T11:01:00Z">
                <w:rPr>
                  <w:color w:val="000000"/>
                  <w:spacing w:val="-3"/>
                </w:rPr>
              </w:rPrChange>
            </w:rPr>
            <w:delText xml:space="preserve"> covers review on existing thin section, alteration zone, indicator minerals (temperature, permeability, acid, possible basement rock etc), alteration Paragenetic, and its correlation with the existing geothermal system</w:delText>
          </w:r>
        </w:del>
      </w:ins>
      <w:ins w:id="2668" w:author="Ridwan Permana Sidik" w:date="2015-11-04T09:34:00Z">
        <w:del w:id="2669" w:author="Alfiady" w:date="2016-09-23T10:29:00Z">
          <w:r w:rsidRPr="00F72FED">
            <w:rPr>
              <w:b/>
              <w:szCs w:val="24"/>
              <w:rPrChange w:id="2670" w:author="herwin-azis" w:date="2016-12-15T11:01:00Z">
                <w:rPr>
                  <w:color w:val="000000"/>
                  <w:spacing w:val="-3"/>
                  <w:lang w:val="id-ID"/>
                </w:rPr>
              </w:rPrChange>
            </w:rPr>
            <w:delText>.</w:delText>
          </w:r>
        </w:del>
      </w:ins>
    </w:p>
    <w:p w:rsidR="007B4E01" w:rsidRPr="00F72FED" w:rsidRDefault="007B4E01">
      <w:pPr>
        <w:pStyle w:val="ListParagraph"/>
        <w:ind w:hanging="720"/>
        <w:rPr>
          <w:ins w:id="2671" w:author="Ridwan Permana Sidik" w:date="2015-11-03T19:55:00Z"/>
          <w:del w:id="2672" w:author="Alfiady" w:date="2016-09-23T10:29:00Z"/>
          <w:b/>
          <w:szCs w:val="24"/>
          <w:rPrChange w:id="2673" w:author="herwin-azis" w:date="2016-12-15T11:01:00Z">
            <w:rPr>
              <w:ins w:id="2674" w:author="Ridwan Permana Sidik" w:date="2015-11-03T19:55:00Z"/>
              <w:del w:id="2675" w:author="Alfiady" w:date="2016-09-23T10:29:00Z"/>
              <w:lang w:val="id-ID"/>
            </w:rPr>
          </w:rPrChange>
        </w:rPr>
        <w:pPrChange w:id="2676" w:author="herwin-azis" w:date="2016-12-14T10:37:00Z">
          <w:pPr>
            <w:pStyle w:val="ListParagraph"/>
            <w:numPr>
              <w:ilvl w:val="1"/>
              <w:numId w:val="4"/>
            </w:numPr>
            <w:spacing w:after="200" w:line="276" w:lineRule="auto"/>
            <w:ind w:left="2520" w:hanging="360"/>
            <w:contextualSpacing/>
          </w:pPr>
        </w:pPrChange>
      </w:pPr>
      <w:ins w:id="2677" w:author="Ridwan Permana Sidik" w:date="2015-11-03T19:55:00Z">
        <w:del w:id="2678" w:author="Alfiady" w:date="2016-09-23T10:29:00Z">
          <w:r w:rsidRPr="00F72FED">
            <w:rPr>
              <w:b/>
              <w:szCs w:val="24"/>
              <w:rPrChange w:id="2679" w:author="herwin-azis" w:date="2016-12-15T11:01:00Z">
                <w:rPr>
                  <w:lang w:val="id-ID"/>
                </w:rPr>
              </w:rPrChange>
            </w:rPr>
            <w:delText>Provide factual map of field mapping in RD.</w:delText>
          </w:r>
        </w:del>
      </w:ins>
    </w:p>
    <w:p w:rsidR="007B4E01" w:rsidRPr="00F72FED" w:rsidRDefault="007B4E01">
      <w:pPr>
        <w:pStyle w:val="ListParagraph"/>
        <w:ind w:hanging="720"/>
        <w:rPr>
          <w:ins w:id="2680" w:author="Ridwan Permana Sidik" w:date="2015-11-04T07:48:00Z"/>
          <w:del w:id="2681" w:author="Alfiady" w:date="2016-09-23T10:29:00Z"/>
          <w:b/>
          <w:szCs w:val="24"/>
          <w:rPrChange w:id="2682" w:author="herwin-azis" w:date="2016-12-15T11:01:00Z">
            <w:rPr>
              <w:ins w:id="2683" w:author="Ridwan Permana Sidik" w:date="2015-11-04T07:48:00Z"/>
              <w:del w:id="2684" w:author="Alfiady" w:date="2016-09-23T10:29:00Z"/>
              <w:lang w:val="id-ID"/>
            </w:rPr>
          </w:rPrChange>
        </w:rPr>
        <w:pPrChange w:id="2685" w:author="herwin-azis" w:date="2016-12-14T10:37:00Z">
          <w:pPr>
            <w:pStyle w:val="ListParagraph"/>
            <w:numPr>
              <w:ilvl w:val="1"/>
              <w:numId w:val="4"/>
            </w:numPr>
            <w:spacing w:after="200" w:line="276" w:lineRule="auto"/>
            <w:ind w:left="2520" w:hanging="360"/>
            <w:contextualSpacing/>
          </w:pPr>
        </w:pPrChange>
      </w:pPr>
      <w:ins w:id="2686" w:author="Ridwan Permana Sidik" w:date="2015-11-03T19:55:00Z">
        <w:del w:id="2687" w:author="Alfiady" w:date="2016-09-23T10:29:00Z">
          <w:r w:rsidRPr="00F72FED">
            <w:rPr>
              <w:b/>
              <w:szCs w:val="24"/>
              <w:rPrChange w:id="2688" w:author="herwin-azis" w:date="2016-12-15T11:01:00Z">
                <w:rPr>
                  <w:lang w:val="id-ID"/>
                </w:rPr>
              </w:rPrChange>
            </w:rPr>
            <w:delText>Provide interpretation map</w:delText>
          </w:r>
        </w:del>
      </w:ins>
      <w:ins w:id="2689" w:author="Ridwan Permana Sidik" w:date="2015-11-03T19:58:00Z">
        <w:del w:id="2690" w:author="Alfiady" w:date="2016-09-23T10:29:00Z">
          <w:r w:rsidRPr="00F72FED">
            <w:rPr>
              <w:b/>
              <w:szCs w:val="24"/>
              <w:rPrChange w:id="2691" w:author="herwin-azis" w:date="2016-12-15T11:01:00Z">
                <w:rPr>
                  <w:lang w:val="id-ID"/>
                </w:rPr>
              </w:rPrChange>
            </w:rPr>
            <w:delText xml:space="preserve"> of field mapping in RD.</w:delText>
          </w:r>
        </w:del>
      </w:ins>
    </w:p>
    <w:p w:rsidR="007B4E01" w:rsidRPr="00F72FED" w:rsidRDefault="007B4E01">
      <w:pPr>
        <w:pStyle w:val="ListParagraph"/>
        <w:ind w:hanging="720"/>
        <w:rPr>
          <w:ins w:id="2692" w:author="Ridwan Permana Sidik" w:date="2015-11-03T19:54:00Z"/>
          <w:del w:id="2693" w:author="Alfiady" w:date="2016-09-23T10:29:00Z"/>
          <w:b/>
          <w:szCs w:val="24"/>
          <w:rPrChange w:id="2694" w:author="herwin-azis" w:date="2016-12-15T11:01:00Z">
            <w:rPr>
              <w:ins w:id="2695" w:author="Ridwan Permana Sidik" w:date="2015-11-03T19:54:00Z"/>
              <w:del w:id="2696" w:author="Alfiady" w:date="2016-09-23T10:29:00Z"/>
              <w:lang w:val="id-ID"/>
            </w:rPr>
          </w:rPrChange>
        </w:rPr>
        <w:pPrChange w:id="2697" w:author="herwin-azis" w:date="2016-12-14T10:37:00Z">
          <w:pPr>
            <w:pStyle w:val="ListParagraph"/>
            <w:numPr>
              <w:ilvl w:val="1"/>
              <w:numId w:val="4"/>
            </w:numPr>
            <w:spacing w:after="200" w:line="276" w:lineRule="auto"/>
            <w:ind w:left="2520" w:hanging="360"/>
            <w:contextualSpacing/>
          </w:pPr>
        </w:pPrChange>
      </w:pPr>
    </w:p>
    <w:p w:rsidR="007B4E01" w:rsidRPr="00F72FED" w:rsidRDefault="007B4E01">
      <w:pPr>
        <w:pStyle w:val="ListParagraph"/>
        <w:ind w:hanging="720"/>
        <w:rPr>
          <w:del w:id="2698" w:author="Alfiady" w:date="2016-09-23T10:29:00Z"/>
          <w:b/>
          <w:szCs w:val="24"/>
          <w:rPrChange w:id="2699" w:author="herwin-azis" w:date="2016-12-15T11:01:00Z">
            <w:rPr>
              <w:del w:id="2700" w:author="Alfiady" w:date="2016-09-23T10:29:00Z"/>
            </w:rPr>
          </w:rPrChange>
        </w:rPr>
        <w:pPrChange w:id="2701" w:author="herwin-azis" w:date="2016-12-14T10:37:00Z">
          <w:pPr>
            <w:pStyle w:val="BodyTextIndent"/>
            <w:numPr>
              <w:numId w:val="43"/>
            </w:numPr>
            <w:ind w:left="1440" w:right="425" w:hanging="360"/>
            <w:jc w:val="both"/>
          </w:pPr>
        </w:pPrChange>
      </w:pPr>
      <w:commentRangeStart w:id="2702"/>
      <w:del w:id="2703" w:author="Alfiady" w:date="2016-09-23T10:29:00Z">
        <w:r w:rsidRPr="00F72FED">
          <w:rPr>
            <w:b/>
            <w:szCs w:val="24"/>
            <w:rPrChange w:id="2704" w:author="herwin-azis" w:date="2016-12-15T11:01:00Z">
              <w:rPr/>
            </w:rPrChange>
          </w:rPr>
          <w:delText>Do desktop studies of Rantau Dedap area include structure geology, and volcanic facies.</w:delText>
        </w:r>
      </w:del>
    </w:p>
    <w:p w:rsidR="007B4E01" w:rsidRPr="00F72FED" w:rsidRDefault="007B4E01">
      <w:pPr>
        <w:pStyle w:val="ListParagraph"/>
        <w:ind w:hanging="720"/>
        <w:rPr>
          <w:del w:id="2705" w:author="Alfiady" w:date="2016-09-23T10:29:00Z"/>
          <w:b/>
          <w:szCs w:val="24"/>
          <w:rPrChange w:id="2706" w:author="herwin-azis" w:date="2016-12-15T11:01:00Z">
            <w:rPr>
              <w:del w:id="2707" w:author="Alfiady" w:date="2016-09-23T10:29:00Z"/>
            </w:rPr>
          </w:rPrChange>
        </w:rPr>
        <w:pPrChange w:id="2708" w:author="herwin-azis" w:date="2016-12-14T10:37:00Z">
          <w:pPr>
            <w:pStyle w:val="BodyTextIndent"/>
            <w:numPr>
              <w:numId w:val="43"/>
            </w:numPr>
            <w:ind w:left="1440" w:right="425" w:hanging="360"/>
            <w:jc w:val="both"/>
          </w:pPr>
        </w:pPrChange>
      </w:pPr>
      <w:del w:id="2709" w:author="Alfiady" w:date="2016-09-23T10:29:00Z">
        <w:r w:rsidRPr="00F72FED">
          <w:rPr>
            <w:b/>
            <w:szCs w:val="24"/>
            <w:rPrChange w:id="2710" w:author="herwin-azis" w:date="2016-12-15T11:01:00Z">
              <w:rPr/>
            </w:rPrChange>
          </w:rPr>
          <w:delText>Reviewing the previous structure model based on the latest data both company data and independently data acquisition.</w:delText>
        </w:r>
      </w:del>
    </w:p>
    <w:p w:rsidR="007B4E01" w:rsidRPr="00F72FED" w:rsidRDefault="007B4E01">
      <w:pPr>
        <w:pStyle w:val="ListParagraph"/>
        <w:ind w:hanging="720"/>
        <w:rPr>
          <w:del w:id="2711" w:author="Alfiady" w:date="2016-09-23T10:29:00Z"/>
          <w:b/>
          <w:szCs w:val="24"/>
          <w:rPrChange w:id="2712" w:author="herwin-azis" w:date="2016-12-15T11:01:00Z">
            <w:rPr>
              <w:del w:id="2713" w:author="Alfiady" w:date="2016-09-23T10:29:00Z"/>
            </w:rPr>
          </w:rPrChange>
        </w:rPr>
        <w:pPrChange w:id="2714" w:author="herwin-azis" w:date="2016-12-14T10:37:00Z">
          <w:pPr>
            <w:pStyle w:val="BodyTextIndent"/>
            <w:numPr>
              <w:numId w:val="43"/>
            </w:numPr>
            <w:ind w:left="1440" w:right="425" w:hanging="360"/>
            <w:jc w:val="both"/>
          </w:pPr>
        </w:pPrChange>
      </w:pPr>
      <w:del w:id="2715" w:author="Alfiady" w:date="2016-09-23T10:29:00Z">
        <w:r w:rsidRPr="00F72FED">
          <w:rPr>
            <w:b/>
            <w:szCs w:val="24"/>
            <w:rPrChange w:id="2716" w:author="herwin-azis" w:date="2016-12-15T11:01:00Z">
              <w:rPr/>
            </w:rPrChange>
          </w:rPr>
          <w:delText xml:space="preserve">Create the hypothetical structure model and generate the structure model based on the detail structure mapping result and previous data. </w:delText>
        </w:r>
      </w:del>
    </w:p>
    <w:p w:rsidR="007B4E01" w:rsidRPr="00F72FED" w:rsidRDefault="007B4E01">
      <w:pPr>
        <w:pStyle w:val="ListParagraph"/>
        <w:ind w:hanging="720"/>
        <w:rPr>
          <w:del w:id="2717" w:author="Alfiady" w:date="2016-09-23T10:29:00Z"/>
          <w:b/>
          <w:szCs w:val="24"/>
          <w:rPrChange w:id="2718" w:author="herwin-azis" w:date="2016-12-15T11:01:00Z">
            <w:rPr>
              <w:del w:id="2719" w:author="Alfiady" w:date="2016-09-23T10:29:00Z"/>
            </w:rPr>
          </w:rPrChange>
        </w:rPr>
        <w:pPrChange w:id="2720" w:author="herwin-azis" w:date="2016-12-14T10:37:00Z">
          <w:pPr>
            <w:pStyle w:val="BodyTextIndent"/>
            <w:numPr>
              <w:numId w:val="43"/>
            </w:numPr>
            <w:ind w:left="1440" w:right="425" w:hanging="360"/>
            <w:jc w:val="both"/>
          </w:pPr>
        </w:pPrChange>
      </w:pPr>
      <w:del w:id="2721" w:author="Alfiady" w:date="2016-09-23T10:29:00Z">
        <w:r w:rsidRPr="00F72FED">
          <w:rPr>
            <w:b/>
            <w:szCs w:val="24"/>
            <w:rPrChange w:id="2722" w:author="herwin-azis" w:date="2016-12-15T11:01:00Z">
              <w:rPr/>
            </w:rPrChange>
          </w:rPr>
          <w:delText>Determine the major structure permeability model consists of fault and promising fracture zone for well targeting.</w:delText>
        </w:r>
      </w:del>
    </w:p>
    <w:p w:rsidR="007B4E01" w:rsidRPr="00F72FED" w:rsidRDefault="007B4E01">
      <w:pPr>
        <w:pStyle w:val="ListParagraph"/>
        <w:ind w:hanging="720"/>
        <w:rPr>
          <w:del w:id="2723" w:author="Alfiady" w:date="2016-09-23T10:29:00Z"/>
          <w:b/>
          <w:szCs w:val="24"/>
          <w:rPrChange w:id="2724" w:author="herwin-azis" w:date="2016-12-15T11:01:00Z">
            <w:rPr>
              <w:del w:id="2725" w:author="Alfiady" w:date="2016-09-23T10:29:00Z"/>
            </w:rPr>
          </w:rPrChange>
        </w:rPr>
        <w:pPrChange w:id="2726" w:author="herwin-azis" w:date="2016-12-14T10:37:00Z">
          <w:pPr>
            <w:pStyle w:val="BodyTextIndent"/>
            <w:numPr>
              <w:numId w:val="43"/>
            </w:numPr>
            <w:ind w:left="1440" w:right="425" w:hanging="360"/>
            <w:jc w:val="both"/>
          </w:pPr>
        </w:pPrChange>
      </w:pPr>
      <w:del w:id="2727" w:author="Alfiady" w:date="2016-09-23T10:29:00Z">
        <w:r w:rsidRPr="00F72FED">
          <w:rPr>
            <w:b/>
            <w:szCs w:val="24"/>
            <w:rPrChange w:id="2728" w:author="herwin-azis" w:date="2016-12-15T11:01:00Z">
              <w:rPr>
                <w:szCs w:val="24"/>
                <w:lang w:val="id-ID"/>
              </w:rPr>
            </w:rPrChange>
          </w:rPr>
          <w:delText>Provide volcanic facies model and its implication to the reservoir of Rantau Dedap geothermal system.</w:delText>
        </w:r>
      </w:del>
    </w:p>
    <w:p w:rsidR="007B4E01" w:rsidRPr="00F72FED" w:rsidRDefault="007B4E01">
      <w:pPr>
        <w:pStyle w:val="ListParagraph"/>
        <w:ind w:hanging="720"/>
        <w:rPr>
          <w:del w:id="2729" w:author="Alfiady" w:date="2016-09-23T10:29:00Z"/>
          <w:b/>
          <w:szCs w:val="24"/>
          <w:rPrChange w:id="2730" w:author="herwin-azis" w:date="2016-12-15T11:01:00Z">
            <w:rPr>
              <w:del w:id="2731" w:author="Alfiady" w:date="2016-09-23T10:29:00Z"/>
            </w:rPr>
          </w:rPrChange>
        </w:rPr>
        <w:pPrChange w:id="2732" w:author="herwin-azis" w:date="2016-12-14T10:37:00Z">
          <w:pPr>
            <w:pStyle w:val="BodyTextIndent"/>
            <w:numPr>
              <w:numId w:val="43"/>
            </w:numPr>
            <w:ind w:left="1440" w:right="425" w:hanging="360"/>
            <w:jc w:val="both"/>
          </w:pPr>
        </w:pPrChange>
      </w:pPr>
      <w:del w:id="2733" w:author="Alfiady" w:date="2016-09-23T10:29:00Z">
        <w:r w:rsidRPr="00F72FED">
          <w:rPr>
            <w:b/>
            <w:szCs w:val="24"/>
            <w:rPrChange w:id="2734" w:author="herwin-azis" w:date="2016-12-15T11:01:00Z">
              <w:rPr>
                <w:szCs w:val="24"/>
                <w:lang w:val="id-ID"/>
              </w:rPr>
            </w:rPrChange>
          </w:rPr>
          <w:lastRenderedPageBreak/>
          <w:delText xml:space="preserve">Provide a recomendation for well targeting based on all of data compilation.  </w:delText>
        </w:r>
        <w:commentRangeEnd w:id="2702"/>
        <w:r w:rsidRPr="00F72FED">
          <w:rPr>
            <w:b/>
            <w:szCs w:val="24"/>
            <w:rPrChange w:id="2735" w:author="herwin-azis" w:date="2016-12-15T11:01:00Z">
              <w:rPr>
                <w:rStyle w:val="CommentReference"/>
              </w:rPr>
            </w:rPrChange>
          </w:rPr>
          <w:commentReference w:id="2702"/>
        </w:r>
      </w:del>
    </w:p>
    <w:p w:rsidR="007B4E01" w:rsidRPr="00F72FED" w:rsidRDefault="007B4E01">
      <w:pPr>
        <w:pStyle w:val="ListParagraph"/>
        <w:ind w:hanging="720"/>
        <w:rPr>
          <w:del w:id="2736" w:author="Alfiady" w:date="2016-09-23T10:29:00Z"/>
          <w:b/>
          <w:szCs w:val="24"/>
          <w:rPrChange w:id="2737" w:author="herwin-azis" w:date="2016-12-15T11:01:00Z">
            <w:rPr>
              <w:del w:id="2738" w:author="Alfiady" w:date="2016-09-23T10:29:00Z"/>
            </w:rPr>
          </w:rPrChange>
        </w:rPr>
        <w:pPrChange w:id="2739" w:author="herwin-azis" w:date="2016-12-14T10:37:00Z">
          <w:pPr>
            <w:pStyle w:val="BodyTextIndent"/>
            <w:ind w:left="1080" w:right="425"/>
            <w:jc w:val="both"/>
          </w:pPr>
        </w:pPrChange>
      </w:pPr>
    </w:p>
    <w:p w:rsidR="007B4E01" w:rsidRPr="00F72FED" w:rsidRDefault="007B4E01">
      <w:pPr>
        <w:pStyle w:val="ListParagraph"/>
        <w:ind w:hanging="720"/>
        <w:rPr>
          <w:del w:id="2740" w:author="Alfiady" w:date="2016-09-23T10:29:00Z"/>
          <w:b/>
          <w:szCs w:val="24"/>
          <w:rPrChange w:id="2741" w:author="herwin-azis" w:date="2016-12-15T11:01:00Z">
            <w:rPr>
              <w:del w:id="2742" w:author="Alfiady" w:date="2016-09-23T10:29:00Z"/>
            </w:rPr>
          </w:rPrChange>
        </w:rPr>
        <w:pPrChange w:id="2743" w:author="herwin-azis" w:date="2016-12-14T10:37:00Z">
          <w:pPr>
            <w:pStyle w:val="BodyTextIndent"/>
            <w:ind w:left="1080" w:right="425"/>
            <w:jc w:val="both"/>
          </w:pPr>
        </w:pPrChange>
      </w:pPr>
    </w:p>
    <w:p w:rsidR="007B4E01" w:rsidRPr="00F72FED" w:rsidRDefault="007B4E01">
      <w:pPr>
        <w:pStyle w:val="ListParagraph"/>
        <w:ind w:hanging="720"/>
        <w:rPr>
          <w:del w:id="2744" w:author="Alfiady" w:date="2016-09-23T10:29:00Z"/>
          <w:b/>
          <w:szCs w:val="24"/>
          <w:rPrChange w:id="2745" w:author="herwin-azis" w:date="2016-12-15T11:01:00Z">
            <w:rPr>
              <w:del w:id="2746" w:author="Alfiady" w:date="2016-09-23T10:29:00Z"/>
            </w:rPr>
          </w:rPrChange>
        </w:rPr>
        <w:pPrChange w:id="2747" w:author="herwin-azis" w:date="2016-12-14T10:37:00Z">
          <w:pPr>
            <w:pStyle w:val="BodyTextIndent"/>
            <w:ind w:right="425"/>
            <w:jc w:val="both"/>
          </w:pPr>
        </w:pPrChange>
      </w:pPr>
      <w:del w:id="2748" w:author="Alfiady" w:date="2016-09-23T10:29:00Z">
        <w:r w:rsidRPr="00F72FED">
          <w:rPr>
            <w:b/>
            <w:szCs w:val="24"/>
            <w:rPrChange w:id="2749" w:author="herwin-azis" w:date="2016-12-15T11:01:00Z">
              <w:rPr>
                <w:sz w:val="16"/>
                <w:szCs w:val="16"/>
              </w:rPr>
            </w:rPrChange>
          </w:rPr>
          <w:delText>The main products of the project are:</w:delText>
        </w:r>
      </w:del>
    </w:p>
    <w:p w:rsidR="007B4E01" w:rsidRPr="00F72FED" w:rsidRDefault="007B4E01">
      <w:pPr>
        <w:pStyle w:val="ListParagraph"/>
        <w:ind w:hanging="720"/>
        <w:rPr>
          <w:del w:id="2750" w:author="Alfiady" w:date="2016-09-23T10:29:00Z"/>
          <w:b/>
          <w:szCs w:val="24"/>
          <w:rPrChange w:id="2751" w:author="herwin-azis" w:date="2016-12-15T11:01:00Z">
            <w:rPr>
              <w:del w:id="2752" w:author="Alfiady" w:date="2016-09-23T10:29:00Z"/>
            </w:rPr>
          </w:rPrChange>
        </w:rPr>
        <w:pPrChange w:id="2753" w:author="herwin-azis" w:date="2016-12-14T10:37:00Z">
          <w:pPr>
            <w:pStyle w:val="BodyTextIndent"/>
            <w:numPr>
              <w:numId w:val="47"/>
            </w:numPr>
            <w:ind w:left="1980" w:right="425" w:hanging="360"/>
            <w:jc w:val="both"/>
          </w:pPr>
        </w:pPrChange>
      </w:pPr>
      <w:commentRangeStart w:id="2754"/>
      <w:del w:id="2755" w:author="Alfiady" w:date="2016-09-23T10:29:00Z">
        <w:r w:rsidRPr="00F72FED">
          <w:rPr>
            <w:b/>
            <w:szCs w:val="24"/>
            <w:rPrChange w:id="2756" w:author="herwin-azis" w:date="2016-12-15T11:01:00Z">
              <w:rPr>
                <w:sz w:val="16"/>
                <w:szCs w:val="16"/>
              </w:rPr>
            </w:rPrChange>
          </w:rPr>
          <w:delText>Report including review of previous structure model, hypothetical structure model, detail field data and compilation, detail structural geology description (fault and fracture zone), proposed structure model based on data integration, conclusion and recommendation for major fault permeability and promising fracture zone for well targeting (3 x hardcopy and 3 x softcopy).</w:delText>
        </w:r>
      </w:del>
    </w:p>
    <w:p w:rsidR="007B4E01" w:rsidRPr="00F72FED" w:rsidRDefault="007B4E01">
      <w:pPr>
        <w:pStyle w:val="ListParagraph"/>
        <w:ind w:hanging="720"/>
        <w:rPr>
          <w:del w:id="2757" w:author="Alfiady" w:date="2016-09-23T10:29:00Z"/>
          <w:b/>
          <w:szCs w:val="24"/>
          <w:rPrChange w:id="2758" w:author="herwin-azis" w:date="2016-12-15T11:01:00Z">
            <w:rPr>
              <w:del w:id="2759" w:author="Alfiady" w:date="2016-09-23T10:29:00Z"/>
            </w:rPr>
          </w:rPrChange>
        </w:rPr>
        <w:pPrChange w:id="2760" w:author="herwin-azis" w:date="2016-12-14T10:37:00Z">
          <w:pPr>
            <w:pStyle w:val="BodyTextIndent"/>
            <w:numPr>
              <w:numId w:val="47"/>
            </w:numPr>
            <w:ind w:left="1980" w:right="425" w:hanging="360"/>
            <w:jc w:val="both"/>
          </w:pPr>
        </w:pPrChange>
      </w:pPr>
      <w:del w:id="2761" w:author="Alfiady" w:date="2016-09-23T10:29:00Z">
        <w:r w:rsidRPr="00F72FED">
          <w:rPr>
            <w:b/>
            <w:szCs w:val="24"/>
            <w:rPrChange w:id="2762" w:author="herwin-azis" w:date="2016-12-15T11:01:00Z">
              <w:rPr>
                <w:sz w:val="16"/>
                <w:szCs w:val="16"/>
              </w:rPr>
            </w:rPrChange>
          </w:rPr>
          <w:delText xml:space="preserve">3D structure model and volcanic facies using certain software depicting structure model consist of fault (fault plane) and promising fracture zone (3 x hardcopy and 3 x softcopy). </w:delText>
        </w:r>
      </w:del>
    </w:p>
    <w:p w:rsidR="007B4E01" w:rsidRPr="00F72FED" w:rsidRDefault="007B4E01">
      <w:pPr>
        <w:pStyle w:val="ListParagraph"/>
        <w:ind w:hanging="720"/>
        <w:rPr>
          <w:del w:id="2763" w:author="Alfiady" w:date="2016-09-23T10:29:00Z"/>
          <w:b/>
          <w:szCs w:val="24"/>
          <w:rPrChange w:id="2764" w:author="herwin-azis" w:date="2016-12-15T11:01:00Z">
            <w:rPr>
              <w:del w:id="2765" w:author="Alfiady" w:date="2016-09-23T10:29:00Z"/>
            </w:rPr>
          </w:rPrChange>
        </w:rPr>
        <w:pPrChange w:id="2766" w:author="herwin-azis" w:date="2016-12-14T10:37:00Z">
          <w:pPr>
            <w:pStyle w:val="BodyTextIndent"/>
            <w:numPr>
              <w:numId w:val="47"/>
            </w:numPr>
            <w:ind w:left="1980" w:right="425" w:hanging="360"/>
            <w:jc w:val="both"/>
          </w:pPr>
        </w:pPrChange>
      </w:pPr>
      <w:del w:id="2767" w:author="Alfiady" w:date="2016-09-23T10:29:00Z">
        <w:r w:rsidRPr="00F72FED">
          <w:rPr>
            <w:b/>
            <w:szCs w:val="24"/>
            <w:rPrChange w:id="2768" w:author="herwin-azis" w:date="2016-12-15T11:01:00Z">
              <w:rPr>
                <w:sz w:val="16"/>
                <w:szCs w:val="16"/>
              </w:rPr>
            </w:rPrChange>
          </w:rPr>
          <w:delText>Raw GIS data compilation using MapInfo (3 x softcopy).</w:delText>
        </w:r>
        <w:commentRangeEnd w:id="2754"/>
        <w:r w:rsidRPr="00F72FED">
          <w:rPr>
            <w:b/>
            <w:szCs w:val="24"/>
            <w:rPrChange w:id="2769" w:author="herwin-azis" w:date="2016-12-15T11:01:00Z">
              <w:rPr>
                <w:rStyle w:val="CommentReference"/>
              </w:rPr>
            </w:rPrChange>
          </w:rPr>
          <w:commentReference w:id="2754"/>
        </w:r>
      </w:del>
    </w:p>
    <w:p w:rsidR="007B4E01" w:rsidRPr="00F72FED" w:rsidRDefault="007B4E01">
      <w:pPr>
        <w:pStyle w:val="ListParagraph"/>
        <w:ind w:hanging="720"/>
        <w:rPr>
          <w:del w:id="2770" w:author="Alfiady" w:date="2016-09-23T10:29:00Z"/>
          <w:b/>
          <w:szCs w:val="24"/>
          <w:rPrChange w:id="2771" w:author="herwin-azis" w:date="2016-12-15T11:01:00Z">
            <w:rPr>
              <w:del w:id="2772" w:author="Alfiady" w:date="2016-09-23T10:29:00Z"/>
            </w:rPr>
          </w:rPrChange>
        </w:rPr>
        <w:pPrChange w:id="2773" w:author="herwin-azis" w:date="2016-12-14T10:37:00Z">
          <w:pPr>
            <w:pStyle w:val="BodyTextIndent"/>
            <w:ind w:right="425"/>
            <w:jc w:val="both"/>
          </w:pPr>
        </w:pPrChange>
      </w:pPr>
    </w:p>
    <w:p w:rsidR="007B4E01" w:rsidRPr="00F72FED" w:rsidRDefault="007B4E01">
      <w:pPr>
        <w:pStyle w:val="ListParagraph"/>
        <w:ind w:hanging="720"/>
        <w:rPr>
          <w:del w:id="2774" w:author="Alfiady" w:date="2016-09-23T10:29:00Z"/>
          <w:b/>
          <w:szCs w:val="24"/>
          <w:rPrChange w:id="2775" w:author="herwin-azis" w:date="2016-12-15T11:01:00Z">
            <w:rPr>
              <w:del w:id="2776" w:author="Alfiady" w:date="2016-09-23T10:29:00Z"/>
            </w:rPr>
          </w:rPrChange>
        </w:rPr>
        <w:pPrChange w:id="2777" w:author="herwin-azis" w:date="2016-12-14T10:37:00Z">
          <w:pPr>
            <w:pStyle w:val="BodyTextIndent"/>
            <w:ind w:right="425"/>
            <w:jc w:val="both"/>
          </w:pPr>
        </w:pPrChange>
      </w:pPr>
      <w:del w:id="2778" w:author="Alfiady" w:date="2016-09-23T10:29:00Z">
        <w:r w:rsidRPr="00F72FED">
          <w:rPr>
            <w:b/>
            <w:szCs w:val="24"/>
            <w:rPrChange w:id="2779" w:author="herwin-azis" w:date="2016-12-15T11:01:00Z">
              <w:rPr>
                <w:sz w:val="16"/>
                <w:szCs w:val="16"/>
              </w:rPr>
            </w:rPrChange>
          </w:rPr>
          <w:delText>The technical people who participated in the project are:</w:delText>
        </w:r>
      </w:del>
    </w:p>
    <w:p w:rsidR="007B4E01" w:rsidRPr="00F72FED" w:rsidRDefault="007B4E01">
      <w:pPr>
        <w:pStyle w:val="ListParagraph"/>
        <w:ind w:hanging="720"/>
        <w:rPr>
          <w:del w:id="2780" w:author="Alfiady" w:date="2016-09-23T10:29:00Z"/>
          <w:b/>
          <w:szCs w:val="24"/>
          <w:rPrChange w:id="2781" w:author="herwin-azis" w:date="2016-12-15T11:01:00Z">
            <w:rPr>
              <w:del w:id="2782" w:author="Alfiady" w:date="2016-09-23T10:29:00Z"/>
            </w:rPr>
          </w:rPrChange>
        </w:rPr>
        <w:pPrChange w:id="2783" w:author="herwin-azis" w:date="2016-12-14T10:37:00Z">
          <w:pPr>
            <w:pStyle w:val="BodyTextIndent"/>
            <w:numPr>
              <w:numId w:val="45"/>
            </w:numPr>
            <w:ind w:left="720" w:right="425" w:hanging="360"/>
            <w:jc w:val="both"/>
          </w:pPr>
        </w:pPrChange>
      </w:pPr>
      <w:commentRangeStart w:id="2784"/>
      <w:del w:id="2785" w:author="Alfiady" w:date="2016-09-23T10:29:00Z">
        <w:r w:rsidRPr="00F72FED">
          <w:rPr>
            <w:b/>
            <w:szCs w:val="24"/>
            <w:rPrChange w:id="2786" w:author="herwin-azis" w:date="2016-12-15T11:01:00Z">
              <w:rPr>
                <w:sz w:val="16"/>
                <w:szCs w:val="16"/>
              </w:rPr>
            </w:rPrChange>
          </w:rPr>
          <w:delText>Senior structural geologists with good mapping experience and strong academic background at geological structures.</w:delText>
        </w:r>
      </w:del>
    </w:p>
    <w:p w:rsidR="007B4E01" w:rsidRPr="00F72FED" w:rsidRDefault="007B4E01">
      <w:pPr>
        <w:pStyle w:val="ListParagraph"/>
        <w:ind w:hanging="720"/>
        <w:rPr>
          <w:del w:id="2787" w:author="Alfiady" w:date="2016-09-23T10:29:00Z"/>
          <w:b/>
          <w:szCs w:val="24"/>
          <w:rPrChange w:id="2788" w:author="herwin-azis" w:date="2016-12-15T11:01:00Z">
            <w:rPr>
              <w:del w:id="2789" w:author="Alfiady" w:date="2016-09-23T10:29:00Z"/>
            </w:rPr>
          </w:rPrChange>
        </w:rPr>
        <w:pPrChange w:id="2790" w:author="herwin-azis" w:date="2016-12-14T10:37:00Z">
          <w:pPr>
            <w:pStyle w:val="BodyTextIndent"/>
            <w:numPr>
              <w:numId w:val="45"/>
            </w:numPr>
            <w:ind w:left="720" w:right="425" w:hanging="360"/>
            <w:jc w:val="both"/>
          </w:pPr>
        </w:pPrChange>
      </w:pPr>
      <w:del w:id="2791" w:author="Alfiady" w:date="2016-09-23T10:29:00Z">
        <w:r w:rsidRPr="00F72FED">
          <w:rPr>
            <w:b/>
            <w:szCs w:val="24"/>
            <w:rPrChange w:id="2792" w:author="herwin-azis" w:date="2016-12-15T11:01:00Z">
              <w:rPr>
                <w:sz w:val="16"/>
                <w:szCs w:val="16"/>
              </w:rPr>
            </w:rPrChange>
          </w:rPr>
          <w:delText>Senior geothermal geologist with sufficient geothermal experience.</w:delText>
        </w:r>
      </w:del>
    </w:p>
    <w:p w:rsidR="007B4E01" w:rsidRPr="00F72FED" w:rsidRDefault="007B4E01">
      <w:pPr>
        <w:pStyle w:val="ListParagraph"/>
        <w:ind w:hanging="720"/>
        <w:rPr>
          <w:del w:id="2793" w:author="Alfiady" w:date="2016-09-23T10:29:00Z"/>
          <w:b/>
          <w:szCs w:val="24"/>
          <w:rPrChange w:id="2794" w:author="herwin-azis" w:date="2016-12-15T11:01:00Z">
            <w:rPr>
              <w:del w:id="2795" w:author="Alfiady" w:date="2016-09-23T10:29:00Z"/>
            </w:rPr>
          </w:rPrChange>
        </w:rPr>
        <w:pPrChange w:id="2796" w:author="herwin-azis" w:date="2016-12-14T10:37:00Z">
          <w:pPr>
            <w:pStyle w:val="BodyTextIndent"/>
            <w:numPr>
              <w:numId w:val="45"/>
            </w:numPr>
            <w:ind w:left="720" w:right="425" w:hanging="360"/>
            <w:jc w:val="both"/>
          </w:pPr>
        </w:pPrChange>
      </w:pPr>
      <w:del w:id="2797" w:author="Alfiady" w:date="2016-09-23T10:29:00Z">
        <w:r w:rsidRPr="00F72FED">
          <w:rPr>
            <w:b/>
            <w:szCs w:val="24"/>
            <w:rPrChange w:id="2798" w:author="herwin-azis" w:date="2016-12-15T11:01:00Z">
              <w:rPr>
                <w:sz w:val="16"/>
                <w:szCs w:val="16"/>
              </w:rPr>
            </w:rPrChange>
          </w:rPr>
          <w:delText>Remote imaging processing and interpretation expert.</w:delText>
        </w:r>
      </w:del>
    </w:p>
    <w:p w:rsidR="007B4E01" w:rsidRPr="00F72FED" w:rsidRDefault="007B4E01">
      <w:pPr>
        <w:pStyle w:val="ListParagraph"/>
        <w:ind w:hanging="720"/>
        <w:rPr>
          <w:del w:id="2799" w:author="Alfiady" w:date="2016-09-23T10:29:00Z"/>
          <w:b/>
          <w:szCs w:val="24"/>
          <w:rPrChange w:id="2800" w:author="herwin-azis" w:date="2016-12-15T11:01:00Z">
            <w:rPr>
              <w:del w:id="2801" w:author="Alfiady" w:date="2016-09-23T10:29:00Z"/>
            </w:rPr>
          </w:rPrChange>
        </w:rPr>
        <w:pPrChange w:id="2802" w:author="herwin-azis" w:date="2016-12-14T10:37:00Z">
          <w:pPr>
            <w:pStyle w:val="BodyTextIndent"/>
            <w:numPr>
              <w:numId w:val="45"/>
            </w:numPr>
            <w:ind w:left="720" w:right="425" w:hanging="360"/>
            <w:jc w:val="both"/>
          </w:pPr>
        </w:pPrChange>
      </w:pPr>
      <w:del w:id="2803" w:author="Alfiady" w:date="2016-09-23T10:29:00Z">
        <w:r w:rsidRPr="00F72FED">
          <w:rPr>
            <w:b/>
            <w:szCs w:val="24"/>
            <w:rPrChange w:id="2804" w:author="herwin-azis" w:date="2016-12-15T11:01:00Z">
              <w:rPr>
                <w:sz w:val="16"/>
                <w:szCs w:val="16"/>
              </w:rPr>
            </w:rPrChange>
          </w:rPr>
          <w:delText>Supporting team (structure modeling expert, software expert etc.).</w:delText>
        </w:r>
        <w:commentRangeEnd w:id="2784"/>
        <w:r w:rsidRPr="00F72FED">
          <w:rPr>
            <w:b/>
            <w:szCs w:val="24"/>
            <w:rPrChange w:id="2805" w:author="herwin-azis" w:date="2016-12-15T11:01:00Z">
              <w:rPr>
                <w:rStyle w:val="CommentReference"/>
              </w:rPr>
            </w:rPrChange>
          </w:rPr>
          <w:commentReference w:id="2784"/>
        </w:r>
      </w:del>
    </w:p>
    <w:p w:rsidR="007B4E01" w:rsidRPr="00F72FED" w:rsidRDefault="007B4E01">
      <w:pPr>
        <w:pStyle w:val="ListParagraph"/>
        <w:ind w:hanging="720"/>
        <w:rPr>
          <w:del w:id="2806" w:author="Alfiady" w:date="2016-09-23T10:29:00Z"/>
          <w:b/>
          <w:szCs w:val="24"/>
          <w:rPrChange w:id="2807" w:author="herwin-azis" w:date="2016-12-15T11:01:00Z">
            <w:rPr>
              <w:del w:id="2808" w:author="Alfiady" w:date="2016-09-23T10:29:00Z"/>
            </w:rPr>
          </w:rPrChange>
        </w:rPr>
        <w:pPrChange w:id="2809" w:author="herwin-azis" w:date="2016-12-14T10:37:00Z">
          <w:pPr>
            <w:pStyle w:val="BodyTextIndent"/>
            <w:ind w:right="425"/>
            <w:jc w:val="both"/>
          </w:pPr>
        </w:pPrChange>
      </w:pPr>
    </w:p>
    <w:p w:rsidR="007B4E01" w:rsidRPr="00F72FED" w:rsidRDefault="007B4E01">
      <w:pPr>
        <w:pStyle w:val="ListParagraph"/>
        <w:ind w:hanging="720"/>
        <w:rPr>
          <w:del w:id="2810" w:author="Alfiady" w:date="2016-09-23T10:29:00Z"/>
          <w:b/>
          <w:szCs w:val="24"/>
          <w:rPrChange w:id="2811" w:author="herwin-azis" w:date="2016-12-15T11:01:00Z">
            <w:rPr>
              <w:del w:id="2812" w:author="Alfiady" w:date="2016-09-23T10:29:00Z"/>
            </w:rPr>
          </w:rPrChange>
        </w:rPr>
        <w:pPrChange w:id="2813" w:author="herwin-azis" w:date="2016-12-14T10:37:00Z">
          <w:pPr>
            <w:pStyle w:val="BodyTextIndent"/>
            <w:ind w:right="425"/>
            <w:jc w:val="both"/>
          </w:pPr>
        </w:pPrChange>
      </w:pPr>
      <w:del w:id="2814" w:author="Alfiady" w:date="2016-09-23T10:29:00Z">
        <w:r w:rsidRPr="00F72FED">
          <w:rPr>
            <w:b/>
            <w:szCs w:val="24"/>
            <w:rPrChange w:id="2815" w:author="herwin-azis" w:date="2016-12-15T11:01:00Z">
              <w:rPr>
                <w:sz w:val="16"/>
                <w:szCs w:val="16"/>
              </w:rPr>
            </w:rPrChange>
          </w:rPr>
          <w:delText xml:space="preserve"> The project will be subdivided into 7 phases:</w:delText>
        </w:r>
      </w:del>
    </w:p>
    <w:p w:rsidR="007B4E01" w:rsidRPr="00F72FED" w:rsidRDefault="007B4E01">
      <w:pPr>
        <w:pStyle w:val="ListParagraph"/>
        <w:ind w:hanging="720"/>
        <w:rPr>
          <w:del w:id="2816" w:author="Alfiady" w:date="2016-09-23T10:29:00Z"/>
          <w:b/>
          <w:szCs w:val="24"/>
          <w:rPrChange w:id="2817" w:author="herwin-azis" w:date="2016-12-15T11:01:00Z">
            <w:rPr>
              <w:del w:id="2818" w:author="Alfiady" w:date="2016-09-23T10:29:00Z"/>
            </w:rPr>
          </w:rPrChange>
        </w:rPr>
        <w:pPrChange w:id="2819" w:author="herwin-azis" w:date="2016-12-14T10:37:00Z">
          <w:pPr>
            <w:pStyle w:val="BodyTextIndent"/>
            <w:numPr>
              <w:numId w:val="46"/>
            </w:numPr>
            <w:ind w:left="1980" w:right="425" w:hanging="360"/>
            <w:jc w:val="both"/>
          </w:pPr>
        </w:pPrChange>
      </w:pPr>
      <w:del w:id="2820" w:author="Alfiady" w:date="2016-09-23T10:29:00Z">
        <w:r w:rsidRPr="00F72FED">
          <w:rPr>
            <w:b/>
            <w:szCs w:val="24"/>
            <w:rPrChange w:id="2821" w:author="herwin-azis" w:date="2016-12-15T11:01:00Z">
              <w:rPr>
                <w:sz w:val="16"/>
                <w:szCs w:val="16"/>
              </w:rPr>
            </w:rPrChange>
          </w:rPr>
          <w:delText>Review previous structure model.</w:delText>
        </w:r>
      </w:del>
    </w:p>
    <w:p w:rsidR="007B4E01" w:rsidRPr="00F72FED" w:rsidRDefault="007B4E01">
      <w:pPr>
        <w:pStyle w:val="ListParagraph"/>
        <w:ind w:hanging="720"/>
        <w:rPr>
          <w:del w:id="2822" w:author="Alfiady" w:date="2016-09-23T10:29:00Z"/>
          <w:b/>
          <w:szCs w:val="24"/>
          <w:rPrChange w:id="2823" w:author="herwin-azis" w:date="2016-12-15T11:01:00Z">
            <w:rPr>
              <w:del w:id="2824" w:author="Alfiady" w:date="2016-09-23T10:29:00Z"/>
            </w:rPr>
          </w:rPrChange>
        </w:rPr>
        <w:pPrChange w:id="2825" w:author="herwin-azis" w:date="2016-12-14T10:37:00Z">
          <w:pPr>
            <w:pStyle w:val="BodyTextIndent"/>
            <w:numPr>
              <w:numId w:val="46"/>
            </w:numPr>
            <w:ind w:left="1980" w:right="425" w:hanging="360"/>
            <w:jc w:val="both"/>
          </w:pPr>
        </w:pPrChange>
      </w:pPr>
      <w:del w:id="2826" w:author="Alfiady" w:date="2016-09-23T10:29:00Z">
        <w:r w:rsidRPr="00F72FED">
          <w:rPr>
            <w:b/>
            <w:szCs w:val="24"/>
            <w:rPrChange w:id="2827" w:author="herwin-azis" w:date="2016-12-15T11:01:00Z">
              <w:rPr>
                <w:sz w:val="16"/>
                <w:szCs w:val="16"/>
              </w:rPr>
            </w:rPrChange>
          </w:rPr>
          <w:delText>Create hypothetical structure model.</w:delText>
        </w:r>
      </w:del>
    </w:p>
    <w:p w:rsidR="007B4E01" w:rsidRPr="00F72FED" w:rsidRDefault="007B4E01">
      <w:pPr>
        <w:pStyle w:val="ListParagraph"/>
        <w:ind w:hanging="720"/>
        <w:rPr>
          <w:del w:id="2828" w:author="Alfiady" w:date="2016-09-23T10:29:00Z"/>
          <w:b/>
          <w:szCs w:val="24"/>
          <w:rPrChange w:id="2829" w:author="herwin-azis" w:date="2016-12-15T11:01:00Z">
            <w:rPr>
              <w:del w:id="2830" w:author="Alfiady" w:date="2016-09-23T10:29:00Z"/>
            </w:rPr>
          </w:rPrChange>
        </w:rPr>
        <w:pPrChange w:id="2831" w:author="herwin-azis" w:date="2016-12-14T10:37:00Z">
          <w:pPr>
            <w:pStyle w:val="BodyTextIndent"/>
            <w:numPr>
              <w:numId w:val="46"/>
            </w:numPr>
            <w:ind w:left="1980" w:right="425" w:hanging="360"/>
            <w:jc w:val="both"/>
          </w:pPr>
        </w:pPrChange>
      </w:pPr>
      <w:del w:id="2832" w:author="Alfiady" w:date="2016-09-23T10:29:00Z">
        <w:r w:rsidRPr="00F72FED">
          <w:rPr>
            <w:b/>
            <w:szCs w:val="24"/>
            <w:rPrChange w:id="2833" w:author="herwin-azis" w:date="2016-12-15T11:01:00Z">
              <w:rPr>
                <w:sz w:val="16"/>
                <w:szCs w:val="16"/>
              </w:rPr>
            </w:rPrChange>
          </w:rPr>
          <w:delText>Detail field mapping planning.</w:delText>
        </w:r>
      </w:del>
    </w:p>
    <w:p w:rsidR="007B4E01" w:rsidRPr="00F72FED" w:rsidRDefault="007B4E01">
      <w:pPr>
        <w:pStyle w:val="ListParagraph"/>
        <w:ind w:hanging="720"/>
        <w:rPr>
          <w:del w:id="2834" w:author="Alfiady" w:date="2016-09-23T10:29:00Z"/>
          <w:b/>
          <w:szCs w:val="24"/>
          <w:rPrChange w:id="2835" w:author="herwin-azis" w:date="2016-12-15T11:01:00Z">
            <w:rPr>
              <w:del w:id="2836" w:author="Alfiady" w:date="2016-09-23T10:29:00Z"/>
            </w:rPr>
          </w:rPrChange>
        </w:rPr>
        <w:pPrChange w:id="2837" w:author="herwin-azis" w:date="2016-12-14T10:37:00Z">
          <w:pPr>
            <w:pStyle w:val="BodyTextIndent"/>
            <w:numPr>
              <w:numId w:val="46"/>
            </w:numPr>
            <w:ind w:left="1980" w:right="425" w:hanging="360"/>
            <w:jc w:val="both"/>
          </w:pPr>
        </w:pPrChange>
      </w:pPr>
      <w:del w:id="2838" w:author="Alfiady" w:date="2016-09-23T10:29:00Z">
        <w:r w:rsidRPr="00F72FED">
          <w:rPr>
            <w:b/>
            <w:szCs w:val="24"/>
            <w:rPrChange w:id="2839" w:author="herwin-azis" w:date="2016-12-15T11:01:00Z">
              <w:rPr>
                <w:sz w:val="16"/>
                <w:szCs w:val="16"/>
              </w:rPr>
            </w:rPrChange>
          </w:rPr>
          <w:delText xml:space="preserve">Field work. </w:delText>
        </w:r>
      </w:del>
    </w:p>
    <w:p w:rsidR="007B4E01" w:rsidRPr="00F72FED" w:rsidRDefault="007B4E01">
      <w:pPr>
        <w:pStyle w:val="ListParagraph"/>
        <w:ind w:hanging="720"/>
        <w:rPr>
          <w:del w:id="2840" w:author="Alfiady" w:date="2016-09-23T10:29:00Z"/>
          <w:b/>
          <w:szCs w:val="24"/>
          <w:rPrChange w:id="2841" w:author="herwin-azis" w:date="2016-12-15T11:01:00Z">
            <w:rPr>
              <w:del w:id="2842" w:author="Alfiady" w:date="2016-09-23T10:29:00Z"/>
            </w:rPr>
          </w:rPrChange>
        </w:rPr>
        <w:pPrChange w:id="2843" w:author="herwin-azis" w:date="2016-12-14T10:37:00Z">
          <w:pPr>
            <w:pStyle w:val="BodyTextIndent"/>
            <w:numPr>
              <w:numId w:val="46"/>
            </w:numPr>
            <w:ind w:left="1980" w:right="425" w:hanging="360"/>
            <w:jc w:val="both"/>
          </w:pPr>
        </w:pPrChange>
      </w:pPr>
      <w:del w:id="2844" w:author="Alfiady" w:date="2016-09-23T10:29:00Z">
        <w:r w:rsidRPr="00F72FED">
          <w:rPr>
            <w:b/>
            <w:szCs w:val="24"/>
            <w:rPrChange w:id="2845" w:author="herwin-azis" w:date="2016-12-15T11:01:00Z">
              <w:rPr>
                <w:sz w:val="16"/>
                <w:szCs w:val="16"/>
              </w:rPr>
            </w:rPrChange>
          </w:rPr>
          <w:delText>Field data processing and compilation.</w:delText>
        </w:r>
      </w:del>
    </w:p>
    <w:p w:rsidR="007B4E01" w:rsidRPr="00F72FED" w:rsidRDefault="007B4E01">
      <w:pPr>
        <w:pStyle w:val="ListParagraph"/>
        <w:ind w:hanging="720"/>
        <w:rPr>
          <w:del w:id="2846" w:author="Alfiady" w:date="2016-09-23T10:29:00Z"/>
          <w:b/>
          <w:szCs w:val="24"/>
          <w:rPrChange w:id="2847" w:author="herwin-azis" w:date="2016-12-15T11:01:00Z">
            <w:rPr>
              <w:del w:id="2848" w:author="Alfiady" w:date="2016-09-23T10:29:00Z"/>
            </w:rPr>
          </w:rPrChange>
        </w:rPr>
        <w:pPrChange w:id="2849" w:author="herwin-azis" w:date="2016-12-14T10:37:00Z">
          <w:pPr>
            <w:pStyle w:val="BodyTextIndent"/>
            <w:numPr>
              <w:numId w:val="46"/>
            </w:numPr>
            <w:ind w:left="1980" w:right="425" w:hanging="360"/>
            <w:jc w:val="both"/>
          </w:pPr>
        </w:pPrChange>
      </w:pPr>
      <w:del w:id="2850" w:author="Alfiady" w:date="2016-09-23T10:29:00Z">
        <w:r w:rsidRPr="00F72FED">
          <w:rPr>
            <w:b/>
            <w:szCs w:val="24"/>
            <w:rPrChange w:id="2851" w:author="herwin-azis" w:date="2016-12-15T11:01:00Z">
              <w:rPr>
                <w:sz w:val="16"/>
                <w:szCs w:val="16"/>
              </w:rPr>
            </w:rPrChange>
          </w:rPr>
          <w:delText>Structural analysis and structure modeling.</w:delText>
        </w:r>
      </w:del>
    </w:p>
    <w:p w:rsidR="007B4E01" w:rsidRPr="00F72FED" w:rsidRDefault="007B4E01">
      <w:pPr>
        <w:pStyle w:val="ListParagraph"/>
        <w:ind w:hanging="720"/>
        <w:rPr>
          <w:del w:id="2852" w:author="Alfiady" w:date="2016-09-23T10:29:00Z"/>
          <w:b/>
          <w:szCs w:val="24"/>
          <w:rPrChange w:id="2853" w:author="herwin-azis" w:date="2016-12-15T11:01:00Z">
            <w:rPr>
              <w:del w:id="2854" w:author="Alfiady" w:date="2016-09-23T10:29:00Z"/>
            </w:rPr>
          </w:rPrChange>
        </w:rPr>
        <w:pPrChange w:id="2855" w:author="herwin-azis" w:date="2016-12-14T10:37:00Z">
          <w:pPr>
            <w:pStyle w:val="BodyTextIndent"/>
            <w:numPr>
              <w:numId w:val="46"/>
            </w:numPr>
            <w:ind w:left="1980" w:right="425" w:hanging="360"/>
            <w:jc w:val="both"/>
          </w:pPr>
        </w:pPrChange>
      </w:pPr>
      <w:del w:id="2856" w:author="Alfiady" w:date="2016-09-23T10:29:00Z">
        <w:r w:rsidRPr="00F72FED">
          <w:rPr>
            <w:b/>
            <w:szCs w:val="24"/>
            <w:rPrChange w:id="2857" w:author="herwin-azis" w:date="2016-12-15T11:01:00Z">
              <w:rPr>
                <w:sz w:val="16"/>
                <w:szCs w:val="16"/>
              </w:rPr>
            </w:rPrChange>
          </w:rPr>
          <w:delText xml:space="preserve">Major structure permeability ranking. </w:delText>
        </w:r>
      </w:del>
    </w:p>
    <w:p w:rsidR="007B4E01" w:rsidRPr="00F72FED" w:rsidRDefault="007B4E01">
      <w:pPr>
        <w:pStyle w:val="ListParagraph"/>
        <w:ind w:hanging="720"/>
        <w:rPr>
          <w:del w:id="2858" w:author="Alfiady" w:date="2016-09-23T10:29:00Z"/>
          <w:b/>
          <w:szCs w:val="24"/>
          <w:rPrChange w:id="2859" w:author="herwin-azis" w:date="2016-12-15T11:01:00Z">
            <w:rPr>
              <w:del w:id="2860" w:author="Alfiady" w:date="2016-09-23T10:29:00Z"/>
            </w:rPr>
          </w:rPrChange>
        </w:rPr>
        <w:pPrChange w:id="2861" w:author="herwin-azis" w:date="2016-12-14T10:37:00Z">
          <w:pPr>
            <w:pStyle w:val="BodyTextIndent"/>
            <w:numPr>
              <w:numId w:val="46"/>
            </w:numPr>
            <w:ind w:left="1980" w:right="425" w:hanging="360"/>
            <w:jc w:val="both"/>
          </w:pPr>
        </w:pPrChange>
      </w:pPr>
      <w:del w:id="2862" w:author="Alfiady" w:date="2016-09-23T10:29:00Z">
        <w:r w:rsidRPr="00F72FED">
          <w:rPr>
            <w:b/>
            <w:szCs w:val="24"/>
            <w:rPrChange w:id="2863" w:author="herwin-azis" w:date="2016-12-15T11:01:00Z">
              <w:rPr>
                <w:sz w:val="16"/>
                <w:szCs w:val="16"/>
              </w:rPr>
            </w:rPrChange>
          </w:rPr>
          <w:delText>Write-up report and presentation.</w:delText>
        </w:r>
      </w:del>
    </w:p>
    <w:p w:rsidR="007B4E01" w:rsidRPr="00F72FED" w:rsidRDefault="007B4E01">
      <w:pPr>
        <w:pStyle w:val="ListParagraph"/>
        <w:ind w:hanging="720"/>
        <w:rPr>
          <w:del w:id="2864" w:author="Alfiady" w:date="2016-09-23T10:29:00Z"/>
          <w:b/>
          <w:szCs w:val="24"/>
          <w:rPrChange w:id="2865" w:author="herwin-azis" w:date="2016-12-15T11:01:00Z">
            <w:rPr>
              <w:del w:id="2866" w:author="Alfiady" w:date="2016-09-23T10:29:00Z"/>
            </w:rPr>
          </w:rPrChange>
        </w:rPr>
        <w:pPrChange w:id="2867" w:author="herwin-azis" w:date="2016-12-14T10:37:00Z">
          <w:pPr>
            <w:pStyle w:val="BodyTextIndent"/>
            <w:numPr>
              <w:numId w:val="46"/>
            </w:numPr>
            <w:ind w:left="1980" w:right="425" w:hanging="360"/>
            <w:jc w:val="both"/>
          </w:pPr>
        </w:pPrChange>
      </w:pPr>
      <w:del w:id="2868" w:author="Alfiady" w:date="2016-09-23T10:29:00Z">
        <w:r w:rsidRPr="00F72FED">
          <w:rPr>
            <w:b/>
            <w:szCs w:val="24"/>
            <w:rPrChange w:id="2869" w:author="herwin-azis" w:date="2016-12-15T11:01:00Z">
              <w:rPr>
                <w:sz w:val="16"/>
                <w:szCs w:val="16"/>
              </w:rPr>
            </w:rPrChange>
          </w:rPr>
          <w:delText xml:space="preserve">Team participation; brainstorming and discussion of project result with Supreme Energy geologist and geothermal experts.  </w:delText>
        </w:r>
      </w:del>
    </w:p>
    <w:p w:rsidR="007B4E01" w:rsidRPr="00F72FED" w:rsidRDefault="007B4E01">
      <w:pPr>
        <w:pStyle w:val="ListParagraph"/>
        <w:ind w:hanging="720"/>
        <w:rPr>
          <w:del w:id="2870" w:author="Alfiady" w:date="2016-09-23T10:29:00Z"/>
          <w:b/>
          <w:szCs w:val="24"/>
          <w:rPrChange w:id="2871" w:author="herwin-azis" w:date="2016-12-15T11:01:00Z">
            <w:rPr>
              <w:del w:id="2872" w:author="Alfiady" w:date="2016-09-23T10:29:00Z"/>
              <w:szCs w:val="24"/>
              <w:lang w:val="id-ID"/>
            </w:rPr>
          </w:rPrChange>
        </w:rPr>
        <w:pPrChange w:id="2873" w:author="herwin-azis" w:date="2016-12-14T10:37:00Z">
          <w:pPr>
            <w:pStyle w:val="BodyTextIndent"/>
            <w:spacing w:after="120"/>
            <w:ind w:left="720"/>
            <w:jc w:val="both"/>
          </w:pPr>
        </w:pPrChange>
      </w:pPr>
    </w:p>
    <w:p w:rsidR="007B4E01" w:rsidRPr="00F72FED" w:rsidRDefault="007B4E01">
      <w:pPr>
        <w:pStyle w:val="ListParagraph"/>
        <w:ind w:hanging="720"/>
        <w:rPr>
          <w:ins w:id="2874" w:author="user" w:date="2015-11-16T09:49:00Z"/>
          <w:del w:id="2875" w:author="Alfiady" w:date="2016-04-19T15:44:00Z"/>
          <w:b/>
          <w:szCs w:val="24"/>
        </w:rPr>
        <w:pPrChange w:id="2876" w:author="herwin-azis" w:date="2016-12-14T10:37:00Z">
          <w:pPr>
            <w:numPr>
              <w:numId w:val="1"/>
            </w:numPr>
            <w:tabs>
              <w:tab w:val="num" w:pos="360"/>
            </w:tabs>
            <w:spacing w:before="240" w:after="60"/>
            <w:ind w:left="720" w:hanging="720"/>
            <w:jc w:val="both"/>
          </w:pPr>
        </w:pPrChange>
      </w:pPr>
      <w:del w:id="2877" w:author="Alfiady" w:date="2016-09-23T10:29:00Z">
        <w:r w:rsidRPr="00F72FED">
          <w:rPr>
            <w:b/>
            <w:szCs w:val="24"/>
            <w:rPrChange w:id="2878" w:author="herwin-azis" w:date="2016-12-15T11:01:00Z">
              <w:rPr>
                <w:b/>
                <w:sz w:val="16"/>
                <w:szCs w:val="24"/>
              </w:rPr>
            </w:rPrChange>
          </w:rPr>
          <w:delText>CONTRACTOR REQUIREMENTS</w:delText>
        </w:r>
      </w:del>
    </w:p>
    <w:p w:rsidR="007B4E01" w:rsidRPr="00F72FED" w:rsidRDefault="007B4E01">
      <w:pPr>
        <w:pStyle w:val="ListParagraph"/>
        <w:ind w:hanging="720"/>
        <w:rPr>
          <w:ins w:id="2879" w:author="user" w:date="2015-11-16T09:48:00Z"/>
          <w:del w:id="2880" w:author="Alfiady" w:date="2016-04-19T15:40:00Z"/>
          <w:b/>
          <w:szCs w:val="24"/>
          <w:rPrChange w:id="2881" w:author="herwin-azis" w:date="2016-12-15T11:01:00Z">
            <w:rPr>
              <w:ins w:id="2882" w:author="user" w:date="2015-11-16T09:48:00Z"/>
              <w:del w:id="2883" w:author="Alfiady" w:date="2016-04-19T15:40:00Z"/>
            </w:rPr>
          </w:rPrChange>
        </w:rPr>
        <w:pPrChange w:id="2884" w:author="herwin-azis" w:date="2016-12-14T10:37:00Z">
          <w:pPr>
            <w:numPr>
              <w:numId w:val="1"/>
            </w:numPr>
            <w:tabs>
              <w:tab w:val="num" w:pos="360"/>
            </w:tabs>
            <w:spacing w:before="240" w:after="60"/>
            <w:ind w:left="720" w:hanging="720"/>
            <w:jc w:val="both"/>
          </w:pPr>
        </w:pPrChange>
      </w:pPr>
      <w:ins w:id="2885" w:author="user" w:date="2015-11-16T09:50:00Z">
        <w:del w:id="2886" w:author="Alfiady" w:date="2016-04-19T15:40:00Z">
          <w:r w:rsidRPr="00F72FED">
            <w:rPr>
              <w:b/>
              <w:szCs w:val="24"/>
              <w:rPrChange w:id="2887" w:author="herwin-azis" w:date="2016-12-15T11:01:00Z">
                <w:rPr>
                  <w:sz w:val="16"/>
                  <w:szCs w:val="16"/>
                </w:rPr>
              </w:rPrChange>
            </w:rPr>
            <w:delText>CONTRACTOR REQUIREMENTS</w:delText>
          </w:r>
        </w:del>
      </w:ins>
    </w:p>
    <w:p w:rsidR="007B4E01" w:rsidRPr="00F72FED" w:rsidRDefault="007B4E01">
      <w:pPr>
        <w:pStyle w:val="ListParagraph"/>
        <w:ind w:hanging="720"/>
        <w:rPr>
          <w:del w:id="2888" w:author="Alfiady" w:date="2016-04-19T15:40:00Z"/>
          <w:b/>
          <w:szCs w:val="24"/>
          <w:rPrChange w:id="2889" w:author="herwin-azis" w:date="2016-12-15T11:01:00Z">
            <w:rPr>
              <w:del w:id="2890" w:author="Alfiady" w:date="2016-04-19T15:40:00Z"/>
            </w:rPr>
          </w:rPrChange>
        </w:rPr>
        <w:pPrChange w:id="2891" w:author="herwin-azis" w:date="2016-12-14T10:37:00Z">
          <w:pPr>
            <w:numPr>
              <w:numId w:val="1"/>
            </w:numPr>
            <w:tabs>
              <w:tab w:val="num" w:pos="360"/>
            </w:tabs>
            <w:spacing w:before="240" w:after="60"/>
            <w:ind w:left="720" w:hanging="720"/>
            <w:jc w:val="both"/>
          </w:pPr>
        </w:pPrChange>
      </w:pPr>
    </w:p>
    <w:p w:rsidR="007B4E01" w:rsidRPr="00F72FED" w:rsidRDefault="007B4E01">
      <w:pPr>
        <w:pStyle w:val="ListParagraph"/>
        <w:ind w:hanging="720"/>
        <w:rPr>
          <w:ins w:id="2892" w:author="user" w:date="2015-11-06T15:57:00Z"/>
          <w:del w:id="2893" w:author="Alfiady" w:date="2016-04-19T15:40:00Z"/>
          <w:b/>
          <w:szCs w:val="24"/>
          <w:rPrChange w:id="2894" w:author="herwin-azis" w:date="2016-12-15T11:01:00Z">
            <w:rPr>
              <w:ins w:id="2895" w:author="user" w:date="2015-11-06T15:57:00Z"/>
              <w:del w:id="2896" w:author="Alfiady" w:date="2016-04-19T15:40:00Z"/>
            </w:rPr>
          </w:rPrChange>
        </w:rPr>
        <w:pPrChange w:id="2897" w:author="herwin-azis" w:date="2016-12-14T10:37:00Z">
          <w:pPr>
            <w:pStyle w:val="BodyTextIndent"/>
            <w:spacing w:line="276" w:lineRule="auto"/>
            <w:ind w:left="0" w:right="425"/>
            <w:jc w:val="both"/>
          </w:pPr>
        </w:pPrChange>
      </w:pPr>
      <w:del w:id="2898" w:author="Alfiady" w:date="2016-04-19T15:40:00Z">
        <w:r w:rsidRPr="00F72FED">
          <w:rPr>
            <w:b/>
            <w:szCs w:val="24"/>
            <w:rPrChange w:id="2899" w:author="herwin-azis" w:date="2016-12-15T11:01:00Z">
              <w:rPr>
                <w:sz w:val="16"/>
                <w:szCs w:val="24"/>
                <w:lang w:val="id-ID"/>
              </w:rPr>
            </w:rPrChange>
          </w:rPr>
          <w:delText>Provide experienced technician  in geology survey (i.e geological mapping in geothermal environtment)</w:delText>
        </w:r>
      </w:del>
      <w:ins w:id="2900" w:author="user" w:date="2015-11-06T15:57:00Z">
        <w:del w:id="2901" w:author="Alfiady" w:date="2016-04-19T15:40:00Z">
          <w:r w:rsidRPr="00F72FED">
            <w:rPr>
              <w:b/>
              <w:szCs w:val="24"/>
              <w:rPrChange w:id="2902" w:author="herwin-azis" w:date="2016-12-15T11:01:00Z">
                <w:rPr>
                  <w:sz w:val="16"/>
                  <w:szCs w:val="16"/>
                </w:rPr>
              </w:rPrChange>
            </w:rPr>
            <w:delText xml:space="preserve">The </w:delText>
          </w:r>
        </w:del>
      </w:ins>
      <w:ins w:id="2903" w:author="user" w:date="2015-11-06T15:58:00Z">
        <w:del w:id="2904" w:author="Alfiady" w:date="2016-04-19T15:40:00Z">
          <w:r w:rsidRPr="00F72FED">
            <w:rPr>
              <w:b/>
              <w:szCs w:val="24"/>
              <w:rPrChange w:id="2905" w:author="herwin-azis" w:date="2016-12-15T11:01:00Z">
                <w:rPr>
                  <w:sz w:val="16"/>
                  <w:szCs w:val="16"/>
                </w:rPr>
              </w:rPrChange>
            </w:rPr>
            <w:delText xml:space="preserve">requirement of </w:delText>
          </w:r>
        </w:del>
      </w:ins>
      <w:ins w:id="2906" w:author="user" w:date="2015-11-06T15:57:00Z">
        <w:del w:id="2907" w:author="Alfiady" w:date="2016-04-19T15:40:00Z">
          <w:r w:rsidRPr="00F72FED">
            <w:rPr>
              <w:b/>
              <w:szCs w:val="24"/>
              <w:rPrChange w:id="2908" w:author="herwin-azis" w:date="2016-12-15T11:01:00Z">
                <w:rPr>
                  <w:sz w:val="16"/>
                  <w:szCs w:val="16"/>
                </w:rPr>
              </w:rPrChange>
            </w:rPr>
            <w:delText xml:space="preserve">technical </w:delText>
          </w:r>
        </w:del>
      </w:ins>
      <w:ins w:id="2909" w:author="user" w:date="2015-11-06T15:58:00Z">
        <w:del w:id="2910" w:author="Alfiady" w:date="2016-04-19T15:40:00Z">
          <w:r w:rsidRPr="00F72FED">
            <w:rPr>
              <w:b/>
              <w:szCs w:val="24"/>
              <w:rPrChange w:id="2911" w:author="herwin-azis" w:date="2016-12-15T11:01:00Z">
                <w:rPr>
                  <w:sz w:val="16"/>
                  <w:szCs w:val="16"/>
                </w:rPr>
              </w:rPrChange>
            </w:rPr>
            <w:delText>expertise</w:delText>
          </w:r>
        </w:del>
      </w:ins>
      <w:ins w:id="2912" w:author="user" w:date="2015-11-06T15:57:00Z">
        <w:del w:id="2913" w:author="Alfiady" w:date="2016-04-19T15:40:00Z">
          <w:r w:rsidRPr="00F72FED">
            <w:rPr>
              <w:b/>
              <w:szCs w:val="24"/>
              <w:rPrChange w:id="2914" w:author="herwin-azis" w:date="2016-12-15T11:01:00Z">
                <w:rPr>
                  <w:sz w:val="16"/>
                  <w:szCs w:val="16"/>
                </w:rPr>
              </w:rPrChange>
            </w:rPr>
            <w:delText xml:space="preserve"> who participated in the project are:</w:delText>
          </w:r>
        </w:del>
      </w:ins>
    </w:p>
    <w:p w:rsidR="007B4E01" w:rsidRPr="00F72FED" w:rsidRDefault="007B4E01">
      <w:pPr>
        <w:pStyle w:val="ListParagraph"/>
        <w:ind w:hanging="720"/>
        <w:rPr>
          <w:ins w:id="2915" w:author="user" w:date="2015-11-06T16:08:00Z"/>
          <w:del w:id="2916" w:author="Alfiady" w:date="2016-04-19T15:40:00Z"/>
          <w:b/>
          <w:szCs w:val="24"/>
          <w:rPrChange w:id="2917" w:author="herwin-azis" w:date="2016-12-15T11:01:00Z">
            <w:rPr>
              <w:ins w:id="2918" w:author="user" w:date="2015-11-06T16:08:00Z"/>
              <w:del w:id="2919" w:author="Alfiady" w:date="2016-04-19T15:40:00Z"/>
            </w:rPr>
          </w:rPrChange>
        </w:rPr>
        <w:pPrChange w:id="2920" w:author="herwin-azis" w:date="2016-12-14T10:37:00Z">
          <w:pPr>
            <w:pStyle w:val="BodyTextIndent"/>
            <w:numPr>
              <w:numId w:val="5"/>
            </w:numPr>
            <w:spacing w:line="276" w:lineRule="auto"/>
            <w:ind w:left="720" w:right="425" w:hanging="360"/>
            <w:jc w:val="both"/>
          </w:pPr>
        </w:pPrChange>
      </w:pPr>
      <w:ins w:id="2921" w:author="user" w:date="2015-11-18T14:14:00Z">
        <w:del w:id="2922" w:author="Alfiady" w:date="2016-04-19T15:40:00Z">
          <w:r w:rsidRPr="00F72FED">
            <w:rPr>
              <w:b/>
              <w:szCs w:val="24"/>
              <w:rPrChange w:id="2923" w:author="herwin-azis" w:date="2016-12-15T11:01:00Z">
                <w:rPr>
                  <w:sz w:val="16"/>
                  <w:szCs w:val="16"/>
                </w:rPr>
              </w:rPrChange>
            </w:rPr>
            <w:delText>Senior structural geologists who have</w:delText>
          </w:r>
        </w:del>
      </w:ins>
      <w:ins w:id="2924" w:author="user" w:date="2015-11-18T14:13:00Z">
        <w:del w:id="2925" w:author="Alfiady" w:date="2016-04-19T15:40:00Z">
          <w:r w:rsidRPr="00F72FED">
            <w:rPr>
              <w:b/>
              <w:szCs w:val="24"/>
              <w:rPrChange w:id="2926" w:author="herwin-azis" w:date="2016-12-15T11:01:00Z">
                <w:rPr>
                  <w:sz w:val="16"/>
                  <w:szCs w:val="16"/>
                </w:rPr>
              </w:rPrChange>
            </w:rPr>
            <w:delText xml:space="preserve"> </w:delText>
          </w:r>
        </w:del>
      </w:ins>
      <w:ins w:id="2927" w:author="user" w:date="2015-11-18T14:14:00Z">
        <w:del w:id="2928" w:author="Alfiady" w:date="2016-04-19T15:40:00Z">
          <w:r w:rsidRPr="00F72FED">
            <w:rPr>
              <w:b/>
              <w:szCs w:val="24"/>
              <w:rPrChange w:id="2929" w:author="herwin-azis" w:date="2016-12-15T11:01:00Z">
                <w:rPr>
                  <w:sz w:val="16"/>
                  <w:szCs w:val="16"/>
                </w:rPr>
              </w:rPrChange>
            </w:rPr>
            <w:delText>many</w:delText>
          </w:r>
        </w:del>
      </w:ins>
      <w:ins w:id="2930" w:author="user" w:date="2015-11-06T16:09:00Z">
        <w:del w:id="2931" w:author="Alfiady" w:date="2016-04-19T15:40:00Z">
          <w:r w:rsidRPr="00F72FED">
            <w:rPr>
              <w:b/>
              <w:szCs w:val="24"/>
              <w:rPrChange w:id="2932" w:author="herwin-azis" w:date="2016-12-15T11:01:00Z">
                <w:rPr>
                  <w:sz w:val="16"/>
                  <w:szCs w:val="16"/>
                </w:rPr>
              </w:rPrChange>
            </w:rPr>
            <w:delText xml:space="preserve"> </w:delText>
          </w:r>
        </w:del>
      </w:ins>
      <w:ins w:id="2933" w:author="user" w:date="2015-11-18T14:14:00Z">
        <w:del w:id="2934" w:author="Alfiady" w:date="2016-04-19T15:40:00Z">
          <w:r w:rsidRPr="00F72FED">
            <w:rPr>
              <w:b/>
              <w:szCs w:val="24"/>
              <w:rPrChange w:id="2935" w:author="herwin-azis" w:date="2016-12-15T11:01:00Z">
                <w:rPr>
                  <w:sz w:val="16"/>
                  <w:szCs w:val="16"/>
                </w:rPr>
              </w:rPrChange>
            </w:rPr>
            <w:delText xml:space="preserve">mapping </w:delText>
          </w:r>
        </w:del>
      </w:ins>
      <w:ins w:id="2936" w:author="user" w:date="2015-11-06T15:57:00Z">
        <w:del w:id="2937" w:author="Alfiady" w:date="2016-04-19T15:40:00Z">
          <w:r w:rsidRPr="00F72FED">
            <w:rPr>
              <w:b/>
              <w:szCs w:val="24"/>
              <w:rPrChange w:id="2938" w:author="herwin-azis" w:date="2016-12-15T11:01:00Z">
                <w:rPr>
                  <w:sz w:val="16"/>
                  <w:szCs w:val="16"/>
                </w:rPr>
              </w:rPrChange>
            </w:rPr>
            <w:delText xml:space="preserve">experience </w:delText>
          </w:r>
        </w:del>
      </w:ins>
      <w:ins w:id="2939" w:author="user" w:date="2015-11-06T15:59:00Z">
        <w:del w:id="2940" w:author="Alfiady" w:date="2016-04-19T15:40:00Z">
          <w:r w:rsidRPr="00F72FED">
            <w:rPr>
              <w:b/>
              <w:szCs w:val="24"/>
              <w:rPrChange w:id="2941" w:author="herwin-azis" w:date="2016-12-15T11:01:00Z">
                <w:rPr>
                  <w:sz w:val="16"/>
                  <w:szCs w:val="16"/>
                </w:rPr>
              </w:rPrChange>
            </w:rPr>
            <w:delText>in volcanic</w:delText>
          </w:r>
        </w:del>
      </w:ins>
      <w:ins w:id="2942" w:author="user" w:date="2015-11-18T14:14:00Z">
        <w:del w:id="2943" w:author="Alfiady" w:date="2016-04-19T15:40:00Z">
          <w:r w:rsidRPr="00F72FED">
            <w:rPr>
              <w:b/>
              <w:szCs w:val="24"/>
              <w:rPrChange w:id="2944" w:author="herwin-azis" w:date="2016-12-15T11:01:00Z">
                <w:rPr>
                  <w:sz w:val="16"/>
                  <w:szCs w:val="16"/>
                </w:rPr>
              </w:rPrChange>
            </w:rPr>
            <w:delText>-geothermal</w:delText>
          </w:r>
        </w:del>
      </w:ins>
      <w:ins w:id="2945" w:author="user" w:date="2015-11-06T15:59:00Z">
        <w:del w:id="2946" w:author="Alfiady" w:date="2016-04-19T15:40:00Z">
          <w:r w:rsidRPr="00F72FED">
            <w:rPr>
              <w:b/>
              <w:szCs w:val="24"/>
              <w:rPrChange w:id="2947" w:author="herwin-azis" w:date="2016-12-15T11:01:00Z">
                <w:rPr>
                  <w:sz w:val="16"/>
                  <w:szCs w:val="16"/>
                </w:rPr>
              </w:rPrChange>
            </w:rPr>
            <w:delText xml:space="preserve"> </w:delText>
          </w:r>
        </w:del>
      </w:ins>
      <w:ins w:id="2948" w:author="user" w:date="2015-11-06T16:08:00Z">
        <w:del w:id="2949" w:author="Alfiady" w:date="2016-04-19T15:40:00Z">
          <w:r w:rsidRPr="00F72FED">
            <w:rPr>
              <w:b/>
              <w:szCs w:val="24"/>
              <w:rPrChange w:id="2950" w:author="herwin-azis" w:date="2016-12-15T11:01:00Z">
                <w:rPr>
                  <w:sz w:val="16"/>
                  <w:szCs w:val="16"/>
                </w:rPr>
              </w:rPrChange>
            </w:rPr>
            <w:delText>environment</w:delText>
          </w:r>
        </w:del>
      </w:ins>
      <w:ins w:id="2951" w:author="user" w:date="2015-11-06T15:57:00Z">
        <w:del w:id="2952" w:author="Alfiady" w:date="2016-04-19T15:40:00Z">
          <w:r w:rsidRPr="00F72FED">
            <w:rPr>
              <w:b/>
              <w:szCs w:val="24"/>
              <w:rPrChange w:id="2953" w:author="herwin-azis" w:date="2016-12-15T11:01:00Z">
                <w:rPr>
                  <w:sz w:val="16"/>
                  <w:szCs w:val="16"/>
                </w:rPr>
              </w:rPrChange>
            </w:rPr>
            <w:delText>.</w:delText>
          </w:r>
        </w:del>
      </w:ins>
    </w:p>
    <w:p w:rsidR="007B4E01" w:rsidRPr="00F72FED" w:rsidRDefault="007B4E01">
      <w:pPr>
        <w:pStyle w:val="ListParagraph"/>
        <w:ind w:hanging="720"/>
        <w:rPr>
          <w:ins w:id="2954" w:author="user" w:date="2015-11-06T15:57:00Z"/>
          <w:del w:id="2955" w:author="Alfiady" w:date="2016-04-19T15:40:00Z"/>
          <w:b/>
          <w:szCs w:val="24"/>
          <w:rPrChange w:id="2956" w:author="herwin-azis" w:date="2016-12-15T11:01:00Z">
            <w:rPr>
              <w:ins w:id="2957" w:author="user" w:date="2015-11-06T15:57:00Z"/>
              <w:del w:id="2958" w:author="Alfiady" w:date="2016-04-19T15:40:00Z"/>
            </w:rPr>
          </w:rPrChange>
        </w:rPr>
        <w:pPrChange w:id="2959" w:author="herwin-azis" w:date="2016-12-14T10:37:00Z">
          <w:pPr>
            <w:pStyle w:val="BodyTextIndent"/>
            <w:numPr>
              <w:numId w:val="5"/>
            </w:numPr>
            <w:spacing w:line="276" w:lineRule="auto"/>
            <w:ind w:left="720" w:right="425" w:hanging="360"/>
            <w:jc w:val="both"/>
          </w:pPr>
        </w:pPrChange>
      </w:pPr>
      <w:ins w:id="2960" w:author="user" w:date="2015-11-06T16:08:00Z">
        <w:del w:id="2961" w:author="Alfiady" w:date="2016-04-19T15:40:00Z">
          <w:r w:rsidRPr="00F72FED">
            <w:rPr>
              <w:b/>
              <w:szCs w:val="24"/>
              <w:rPrChange w:id="2962" w:author="herwin-azis" w:date="2016-12-15T11:01:00Z">
                <w:rPr>
                  <w:sz w:val="16"/>
                  <w:szCs w:val="16"/>
                </w:rPr>
              </w:rPrChange>
            </w:rPr>
            <w:delText>Senior volcanologist</w:delText>
          </w:r>
        </w:del>
      </w:ins>
      <w:ins w:id="2963" w:author="user" w:date="2015-11-16T11:06:00Z">
        <w:del w:id="2964" w:author="Alfiady" w:date="2016-04-19T15:40:00Z">
          <w:r w:rsidRPr="00F72FED">
            <w:rPr>
              <w:b/>
              <w:szCs w:val="24"/>
              <w:rPrChange w:id="2965" w:author="herwin-azis" w:date="2016-12-15T11:01:00Z">
                <w:rPr>
                  <w:sz w:val="16"/>
                  <w:szCs w:val="16"/>
                </w:rPr>
              </w:rPrChange>
            </w:rPr>
            <w:delText xml:space="preserve"> or petrologist with experience in geothermal</w:delText>
          </w:r>
        </w:del>
      </w:ins>
      <w:ins w:id="2966" w:author="user" w:date="2015-11-16T11:23:00Z">
        <w:del w:id="2967" w:author="Alfiady" w:date="2016-04-19T15:40:00Z">
          <w:r w:rsidRPr="00F72FED">
            <w:rPr>
              <w:b/>
              <w:szCs w:val="24"/>
              <w:rPrChange w:id="2968" w:author="herwin-azis" w:date="2016-12-15T11:01:00Z">
                <w:rPr>
                  <w:sz w:val="16"/>
                  <w:szCs w:val="16"/>
                </w:rPr>
              </w:rPrChange>
            </w:rPr>
            <w:delText>.</w:delText>
          </w:r>
        </w:del>
      </w:ins>
    </w:p>
    <w:p w:rsidR="007B4E01" w:rsidRPr="00F72FED" w:rsidRDefault="007B4E01">
      <w:pPr>
        <w:pStyle w:val="ListParagraph"/>
        <w:ind w:hanging="720"/>
        <w:rPr>
          <w:ins w:id="2969" w:author="user" w:date="2015-11-16T11:07:00Z"/>
          <w:del w:id="2970" w:author="Alfiady" w:date="2016-04-19T15:40:00Z"/>
          <w:b/>
          <w:szCs w:val="24"/>
          <w:rPrChange w:id="2971" w:author="herwin-azis" w:date="2016-12-15T11:01:00Z">
            <w:rPr>
              <w:ins w:id="2972" w:author="user" w:date="2015-11-16T11:07:00Z"/>
              <w:del w:id="2973" w:author="Alfiady" w:date="2016-04-19T15:40:00Z"/>
            </w:rPr>
          </w:rPrChange>
        </w:rPr>
        <w:pPrChange w:id="2974" w:author="herwin-azis" w:date="2016-12-14T10:37:00Z">
          <w:pPr>
            <w:pStyle w:val="BodyTextIndent"/>
            <w:numPr>
              <w:numId w:val="5"/>
            </w:numPr>
            <w:spacing w:line="276" w:lineRule="auto"/>
            <w:ind w:left="1170" w:right="425" w:hanging="360"/>
            <w:jc w:val="both"/>
          </w:pPr>
        </w:pPrChange>
      </w:pPr>
      <w:ins w:id="2975" w:author="user" w:date="2015-11-16T11:07:00Z">
        <w:del w:id="2976" w:author="Alfiady" w:date="2016-04-19T15:40:00Z">
          <w:r w:rsidRPr="00F72FED">
            <w:rPr>
              <w:b/>
              <w:szCs w:val="24"/>
              <w:rPrChange w:id="2977" w:author="herwin-azis" w:date="2016-12-15T11:01:00Z">
                <w:rPr>
                  <w:sz w:val="16"/>
                  <w:szCs w:val="16"/>
                </w:rPr>
              </w:rPrChange>
            </w:rPr>
            <w:delText xml:space="preserve">Senior geothermal geologist with </w:delText>
          </w:r>
        </w:del>
      </w:ins>
      <w:ins w:id="2978" w:author="user" w:date="2015-11-16T11:23:00Z">
        <w:del w:id="2979" w:author="Alfiady" w:date="2016-04-19T15:40:00Z">
          <w:r w:rsidRPr="00F72FED">
            <w:rPr>
              <w:b/>
              <w:szCs w:val="24"/>
              <w:rPrChange w:id="2980" w:author="herwin-azis" w:date="2016-12-15T11:01:00Z">
                <w:rPr>
                  <w:sz w:val="16"/>
                  <w:szCs w:val="16"/>
                </w:rPr>
              </w:rPrChange>
            </w:rPr>
            <w:delText>experience</w:delText>
          </w:r>
        </w:del>
      </w:ins>
      <w:ins w:id="2981" w:author="user" w:date="2015-11-16T11:07:00Z">
        <w:del w:id="2982" w:author="Alfiady" w:date="2016-04-19T15:40:00Z">
          <w:r w:rsidRPr="00F72FED">
            <w:rPr>
              <w:b/>
              <w:szCs w:val="24"/>
              <w:rPrChange w:id="2983" w:author="herwin-azis" w:date="2016-12-15T11:01:00Z">
                <w:rPr>
                  <w:sz w:val="16"/>
                  <w:szCs w:val="16"/>
                </w:rPr>
              </w:rPrChange>
            </w:rPr>
            <w:delText xml:space="preserve"> in geothermal experience</w:delText>
          </w:r>
        </w:del>
      </w:ins>
      <w:ins w:id="2984" w:author="user" w:date="2015-11-16T11:23:00Z">
        <w:del w:id="2985" w:author="Alfiady" w:date="2016-04-19T15:40:00Z">
          <w:r w:rsidRPr="00F72FED">
            <w:rPr>
              <w:b/>
              <w:szCs w:val="24"/>
              <w:rPrChange w:id="2986" w:author="herwin-azis" w:date="2016-12-15T11:01:00Z">
                <w:rPr>
                  <w:sz w:val="16"/>
                  <w:szCs w:val="16"/>
                </w:rPr>
              </w:rPrChange>
            </w:rPr>
            <w:delText>.</w:delText>
          </w:r>
        </w:del>
      </w:ins>
    </w:p>
    <w:p w:rsidR="007B4E01" w:rsidRPr="00F72FED" w:rsidRDefault="007B4E01">
      <w:pPr>
        <w:pStyle w:val="ListParagraph"/>
        <w:ind w:hanging="720"/>
        <w:rPr>
          <w:del w:id="2987" w:author="Alfiady" w:date="2016-04-19T15:40:00Z"/>
          <w:b/>
          <w:szCs w:val="24"/>
          <w:rPrChange w:id="2988" w:author="herwin-azis" w:date="2016-12-15T11:01:00Z">
            <w:rPr>
              <w:del w:id="2989" w:author="Alfiady" w:date="2016-04-19T15:40:00Z"/>
              <w:szCs w:val="24"/>
              <w:lang w:val="id-ID"/>
            </w:rPr>
          </w:rPrChange>
        </w:rPr>
        <w:pPrChange w:id="2990" w:author="herwin-azis" w:date="2016-12-14T10:37:00Z">
          <w:pPr>
            <w:numPr>
              <w:numId w:val="48"/>
            </w:numPr>
            <w:tabs>
              <w:tab w:val="num" w:pos="360"/>
              <w:tab w:val="num" w:pos="720"/>
            </w:tabs>
            <w:ind w:left="1080" w:hanging="720"/>
          </w:pPr>
        </w:pPrChange>
      </w:pPr>
      <w:ins w:id="2991" w:author="user" w:date="2015-11-16T11:04:00Z">
        <w:del w:id="2992" w:author="Alfiady" w:date="2016-04-19T15:40:00Z">
          <w:r w:rsidRPr="00F72FED">
            <w:rPr>
              <w:b/>
              <w:szCs w:val="24"/>
              <w:rPrChange w:id="2993" w:author="herwin-azis" w:date="2016-12-15T11:01:00Z">
                <w:rPr>
                  <w:sz w:val="16"/>
                  <w:szCs w:val="16"/>
                </w:rPr>
              </w:rPrChange>
            </w:rPr>
            <w:delText xml:space="preserve">Junior </w:delText>
          </w:r>
        </w:del>
      </w:ins>
      <w:ins w:id="2994" w:author="user" w:date="2015-11-06T16:10:00Z">
        <w:del w:id="2995" w:author="Alfiady" w:date="2016-04-19T15:40:00Z">
          <w:r w:rsidRPr="00F72FED">
            <w:rPr>
              <w:b/>
              <w:szCs w:val="24"/>
              <w:rPrChange w:id="2996" w:author="herwin-azis" w:date="2016-12-15T11:01:00Z">
                <w:rPr>
                  <w:sz w:val="16"/>
                  <w:szCs w:val="16"/>
                </w:rPr>
              </w:rPrChange>
            </w:rPr>
            <w:delText xml:space="preserve">geologist </w:delText>
          </w:r>
        </w:del>
      </w:ins>
      <w:ins w:id="2997" w:author="user" w:date="2015-11-06T16:37:00Z">
        <w:del w:id="2998" w:author="Alfiady" w:date="2016-04-19T15:40:00Z">
          <w:r w:rsidRPr="00F72FED">
            <w:rPr>
              <w:b/>
              <w:szCs w:val="24"/>
              <w:rPrChange w:id="2999" w:author="herwin-azis" w:date="2016-12-15T11:01:00Z">
                <w:rPr>
                  <w:sz w:val="16"/>
                  <w:szCs w:val="16"/>
                </w:rPr>
              </w:rPrChange>
            </w:rPr>
            <w:delText xml:space="preserve">that has experience </w:delText>
          </w:r>
        </w:del>
      </w:ins>
      <w:ins w:id="3000" w:author="user" w:date="2015-11-06T16:38:00Z">
        <w:del w:id="3001" w:author="Alfiady" w:date="2016-04-19T15:40:00Z">
          <w:r w:rsidRPr="00F72FED">
            <w:rPr>
              <w:b/>
              <w:szCs w:val="24"/>
              <w:rPrChange w:id="3002" w:author="herwin-azis" w:date="2016-12-15T11:01:00Z">
                <w:rPr>
                  <w:sz w:val="16"/>
                  <w:szCs w:val="16"/>
                </w:rPr>
              </w:rPrChange>
            </w:rPr>
            <w:delText xml:space="preserve">mapping geology </w:delText>
          </w:r>
        </w:del>
      </w:ins>
      <w:ins w:id="3003" w:author="user" w:date="2015-11-06T16:37:00Z">
        <w:del w:id="3004" w:author="Alfiady" w:date="2016-04-19T15:40:00Z">
          <w:r w:rsidRPr="00F72FED">
            <w:rPr>
              <w:b/>
              <w:szCs w:val="24"/>
              <w:rPrChange w:id="3005" w:author="herwin-azis" w:date="2016-12-15T11:01:00Z">
                <w:rPr>
                  <w:sz w:val="16"/>
                  <w:szCs w:val="16"/>
                </w:rPr>
              </w:rPrChange>
            </w:rPr>
            <w:delText xml:space="preserve">in </w:delText>
          </w:r>
        </w:del>
      </w:ins>
      <w:ins w:id="3006" w:author="user" w:date="2015-11-16T11:05:00Z">
        <w:del w:id="3007" w:author="Alfiady" w:date="2016-04-19T15:40:00Z">
          <w:r w:rsidRPr="00F72FED">
            <w:rPr>
              <w:b/>
              <w:szCs w:val="24"/>
              <w:rPrChange w:id="3008" w:author="herwin-azis" w:date="2016-12-15T11:01:00Z">
                <w:rPr>
                  <w:sz w:val="16"/>
                  <w:szCs w:val="16"/>
                </w:rPr>
              </w:rPrChange>
            </w:rPr>
            <w:delText xml:space="preserve">volcanic </w:delText>
          </w:r>
        </w:del>
      </w:ins>
      <w:ins w:id="3009" w:author="user" w:date="2015-11-16T11:04:00Z">
        <w:del w:id="3010" w:author="Alfiady" w:date="2016-04-19T15:40:00Z">
          <w:r w:rsidRPr="00F72FED">
            <w:rPr>
              <w:b/>
              <w:szCs w:val="24"/>
              <w:rPrChange w:id="3011" w:author="herwin-azis" w:date="2016-12-15T11:01:00Z">
                <w:rPr>
                  <w:sz w:val="16"/>
                  <w:szCs w:val="16"/>
                </w:rPr>
              </w:rPrChange>
            </w:rPr>
            <w:delText xml:space="preserve">geothermal </w:delText>
          </w:r>
        </w:del>
      </w:ins>
      <w:ins w:id="3012" w:author="user" w:date="2015-11-16T11:05:00Z">
        <w:del w:id="3013" w:author="Alfiady" w:date="2016-04-19T15:40:00Z">
          <w:r w:rsidRPr="00F72FED">
            <w:rPr>
              <w:b/>
              <w:szCs w:val="24"/>
              <w:rPrChange w:id="3014" w:author="herwin-azis" w:date="2016-12-15T11:01:00Z">
                <w:rPr>
                  <w:sz w:val="16"/>
                  <w:szCs w:val="16"/>
                </w:rPr>
              </w:rPrChange>
            </w:rPr>
            <w:delText>area</w:delText>
          </w:r>
        </w:del>
      </w:ins>
      <w:ins w:id="3015" w:author="user" w:date="2015-11-16T11:23:00Z">
        <w:del w:id="3016" w:author="Alfiady" w:date="2016-04-19T15:40:00Z">
          <w:r w:rsidRPr="00F72FED">
            <w:rPr>
              <w:b/>
              <w:szCs w:val="24"/>
              <w:rPrChange w:id="3017" w:author="herwin-azis" w:date="2016-12-15T11:01:00Z">
                <w:rPr>
                  <w:sz w:val="16"/>
                  <w:szCs w:val="24"/>
                </w:rPr>
              </w:rPrChange>
            </w:rPr>
            <w:delText>.</w:delText>
          </w:r>
        </w:del>
      </w:ins>
    </w:p>
    <w:p w:rsidR="007B4E01" w:rsidRPr="00F72FED" w:rsidRDefault="007B4E01">
      <w:pPr>
        <w:pStyle w:val="ListParagraph"/>
        <w:ind w:hanging="720"/>
        <w:rPr>
          <w:del w:id="3018" w:author="Alfiady" w:date="2016-09-23T10:29:00Z"/>
          <w:b/>
          <w:szCs w:val="24"/>
          <w:rPrChange w:id="3019" w:author="herwin-azis" w:date="2016-12-15T11:01:00Z">
            <w:rPr>
              <w:del w:id="3020" w:author="Alfiady" w:date="2016-09-23T10:29:00Z"/>
              <w:szCs w:val="24"/>
              <w:lang w:val="id-ID"/>
            </w:rPr>
          </w:rPrChange>
        </w:rPr>
        <w:pPrChange w:id="3021" w:author="herwin-azis" w:date="2016-12-14T10:37:00Z">
          <w:pPr>
            <w:numPr>
              <w:numId w:val="48"/>
            </w:numPr>
            <w:tabs>
              <w:tab w:val="num" w:pos="360"/>
              <w:tab w:val="num" w:pos="720"/>
            </w:tabs>
            <w:ind w:left="1080" w:hanging="720"/>
          </w:pPr>
        </w:pPrChange>
      </w:pPr>
      <w:del w:id="3022" w:author="Alfiady" w:date="2016-09-23T10:29:00Z">
        <w:r w:rsidRPr="00F72FED">
          <w:rPr>
            <w:b/>
            <w:szCs w:val="24"/>
            <w:rPrChange w:id="3023" w:author="herwin-azis" w:date="2016-12-15T11:01:00Z">
              <w:rPr>
                <w:sz w:val="16"/>
                <w:szCs w:val="16"/>
              </w:rPr>
            </w:rPrChange>
          </w:rPr>
          <w:delText>Provide experienced team to handle safety and climbing</w:delText>
        </w:r>
      </w:del>
    </w:p>
    <w:p w:rsidR="007B4E01" w:rsidRPr="00F72FED" w:rsidRDefault="007B4E01">
      <w:pPr>
        <w:pStyle w:val="ListParagraph"/>
        <w:ind w:hanging="720"/>
        <w:rPr>
          <w:del w:id="3024" w:author="Alfiady" w:date="2016-09-23T10:29:00Z"/>
          <w:b/>
          <w:szCs w:val="24"/>
          <w:rPrChange w:id="3025" w:author="herwin-azis" w:date="2016-12-15T11:01:00Z">
            <w:rPr>
              <w:del w:id="3026" w:author="Alfiady" w:date="2016-09-23T10:29:00Z"/>
              <w:szCs w:val="24"/>
              <w:lang w:val="id-ID"/>
            </w:rPr>
          </w:rPrChange>
        </w:rPr>
        <w:pPrChange w:id="3027" w:author="herwin-azis" w:date="2016-12-14T10:37:00Z">
          <w:pPr>
            <w:numPr>
              <w:numId w:val="48"/>
            </w:numPr>
            <w:tabs>
              <w:tab w:val="num" w:pos="360"/>
              <w:tab w:val="num" w:pos="720"/>
            </w:tabs>
            <w:ind w:left="1080" w:hanging="720"/>
          </w:pPr>
        </w:pPrChange>
      </w:pPr>
      <w:del w:id="3028" w:author="Alfiady" w:date="2016-09-23T10:29:00Z">
        <w:r w:rsidRPr="00F72FED">
          <w:rPr>
            <w:b/>
            <w:szCs w:val="24"/>
            <w:rPrChange w:id="3029" w:author="herwin-azis" w:date="2016-12-15T11:01:00Z">
              <w:rPr>
                <w:sz w:val="16"/>
                <w:szCs w:val="16"/>
              </w:rPr>
            </w:rPrChange>
          </w:rPr>
          <w:delText>Provide experienced person for coordination with local villagers</w:delText>
        </w:r>
      </w:del>
    </w:p>
    <w:p w:rsidR="007B4E01" w:rsidRPr="00F72FED" w:rsidRDefault="007B4E01">
      <w:pPr>
        <w:pStyle w:val="ListParagraph"/>
        <w:ind w:hanging="720"/>
        <w:rPr>
          <w:del w:id="3030" w:author="Alfiady" w:date="2016-09-23T10:29:00Z"/>
          <w:b/>
          <w:szCs w:val="24"/>
          <w:rPrChange w:id="3031" w:author="herwin-azis" w:date="2016-12-15T11:01:00Z">
            <w:rPr>
              <w:del w:id="3032" w:author="Alfiady" w:date="2016-09-23T10:29:00Z"/>
              <w:szCs w:val="24"/>
              <w:lang w:val="id-ID"/>
            </w:rPr>
          </w:rPrChange>
        </w:rPr>
        <w:pPrChange w:id="3033" w:author="herwin-azis" w:date="2016-12-14T10:37:00Z">
          <w:pPr>
            <w:numPr>
              <w:numId w:val="48"/>
            </w:numPr>
            <w:tabs>
              <w:tab w:val="num" w:pos="360"/>
              <w:tab w:val="num" w:pos="720"/>
            </w:tabs>
            <w:ind w:left="1080" w:hanging="720"/>
          </w:pPr>
        </w:pPrChange>
      </w:pPr>
      <w:del w:id="3034" w:author="Alfiady" w:date="2016-09-23T10:29:00Z">
        <w:r w:rsidRPr="00F72FED">
          <w:rPr>
            <w:b/>
            <w:szCs w:val="24"/>
            <w:rPrChange w:id="3035" w:author="herwin-azis" w:date="2016-12-15T11:01:00Z">
              <w:rPr>
                <w:sz w:val="16"/>
                <w:szCs w:val="16"/>
              </w:rPr>
            </w:rPrChange>
          </w:rPr>
          <w:lastRenderedPageBreak/>
          <w:delText>Provide transportation and  accommodation JKT–PLB–Site vice versa</w:delText>
        </w:r>
      </w:del>
    </w:p>
    <w:p w:rsidR="007B4E01" w:rsidRPr="00F72FED" w:rsidRDefault="007B4E01">
      <w:pPr>
        <w:pStyle w:val="ListParagraph"/>
        <w:ind w:hanging="720"/>
        <w:rPr>
          <w:del w:id="3036" w:author="Alfiady" w:date="2016-09-23T10:29:00Z"/>
          <w:b/>
          <w:szCs w:val="24"/>
          <w:rPrChange w:id="3037" w:author="herwin-azis" w:date="2016-12-15T11:01:00Z">
            <w:rPr>
              <w:del w:id="3038" w:author="Alfiady" w:date="2016-09-23T10:29:00Z"/>
              <w:szCs w:val="24"/>
              <w:lang w:val="id-ID"/>
            </w:rPr>
          </w:rPrChange>
        </w:rPr>
        <w:pPrChange w:id="3039" w:author="herwin-azis" w:date="2016-12-14T10:37:00Z">
          <w:pPr>
            <w:numPr>
              <w:numId w:val="48"/>
            </w:numPr>
            <w:tabs>
              <w:tab w:val="num" w:pos="360"/>
              <w:tab w:val="num" w:pos="720"/>
            </w:tabs>
            <w:ind w:left="1080" w:hanging="720"/>
          </w:pPr>
        </w:pPrChange>
      </w:pPr>
      <w:del w:id="3040" w:author="Alfiady" w:date="2016-09-23T10:29:00Z">
        <w:r w:rsidRPr="00F72FED">
          <w:rPr>
            <w:b/>
            <w:szCs w:val="24"/>
            <w:rPrChange w:id="3041" w:author="herwin-azis" w:date="2016-12-15T11:01:00Z">
              <w:rPr>
                <w:sz w:val="16"/>
                <w:szCs w:val="16"/>
              </w:rPr>
            </w:rPrChange>
          </w:rPr>
          <w:delText>Provide vehicle transportation and motor cycle if needed</w:delText>
        </w:r>
      </w:del>
    </w:p>
    <w:p w:rsidR="007B4E01" w:rsidRPr="00F72FED" w:rsidRDefault="007B4E01">
      <w:pPr>
        <w:pStyle w:val="ListParagraph"/>
        <w:ind w:hanging="720"/>
        <w:rPr>
          <w:del w:id="3042" w:author="Alfiady" w:date="2016-09-23T10:29:00Z"/>
          <w:b/>
          <w:szCs w:val="24"/>
          <w:rPrChange w:id="3043" w:author="herwin-azis" w:date="2016-12-15T11:01:00Z">
            <w:rPr>
              <w:del w:id="3044" w:author="Alfiady" w:date="2016-09-23T10:29:00Z"/>
              <w:szCs w:val="24"/>
              <w:lang w:val="id-ID"/>
            </w:rPr>
          </w:rPrChange>
        </w:rPr>
        <w:pPrChange w:id="3045" w:author="herwin-azis" w:date="2016-12-14T10:37:00Z">
          <w:pPr>
            <w:numPr>
              <w:numId w:val="48"/>
            </w:numPr>
            <w:tabs>
              <w:tab w:val="num" w:pos="360"/>
              <w:tab w:val="num" w:pos="720"/>
            </w:tabs>
            <w:ind w:left="1080" w:hanging="720"/>
          </w:pPr>
        </w:pPrChange>
      </w:pPr>
      <w:del w:id="3046" w:author="Alfiady" w:date="2016-09-23T10:29:00Z">
        <w:r w:rsidRPr="00F72FED">
          <w:rPr>
            <w:b/>
            <w:szCs w:val="24"/>
            <w:rPrChange w:id="3047" w:author="herwin-azis" w:date="2016-12-15T11:01:00Z">
              <w:rPr>
                <w:sz w:val="16"/>
                <w:szCs w:val="16"/>
              </w:rPr>
            </w:rPrChange>
          </w:rPr>
          <w:delText>Provide PPE (rubber boot, leather hand glove, etc) and H2S or multi gas detector and responsible for safety, security and coordination matter for expatriate, local man power and technician.</w:delText>
        </w:r>
      </w:del>
    </w:p>
    <w:p w:rsidR="007B4E01" w:rsidRPr="00F72FED" w:rsidRDefault="007B4E01">
      <w:pPr>
        <w:pStyle w:val="ListParagraph"/>
        <w:ind w:hanging="720"/>
        <w:rPr>
          <w:del w:id="3048" w:author="Alfiady" w:date="2016-09-23T10:29:00Z"/>
          <w:b/>
          <w:szCs w:val="24"/>
          <w:rPrChange w:id="3049" w:author="herwin-azis" w:date="2016-12-15T11:01:00Z">
            <w:rPr>
              <w:del w:id="3050" w:author="Alfiady" w:date="2016-09-23T10:29:00Z"/>
            </w:rPr>
          </w:rPrChange>
        </w:rPr>
        <w:pPrChange w:id="3051" w:author="herwin-azis" w:date="2016-12-14T10:37:00Z">
          <w:pPr>
            <w:numPr>
              <w:numId w:val="1"/>
            </w:numPr>
            <w:tabs>
              <w:tab w:val="num" w:pos="360"/>
            </w:tabs>
            <w:spacing w:before="240" w:after="60"/>
            <w:ind w:left="720" w:hanging="720"/>
            <w:jc w:val="both"/>
          </w:pPr>
        </w:pPrChange>
      </w:pPr>
      <w:del w:id="3052" w:author="Alfiady" w:date="2016-09-23T10:29:00Z">
        <w:r w:rsidRPr="00F72FED">
          <w:rPr>
            <w:b/>
            <w:szCs w:val="24"/>
            <w:rPrChange w:id="3053" w:author="herwin-azis" w:date="2016-12-15T11:01:00Z">
              <w:rPr>
                <w:sz w:val="16"/>
                <w:szCs w:val="16"/>
              </w:rPr>
            </w:rPrChange>
          </w:rPr>
          <w:delText>COMPANY REQUIREMENTS</w:delText>
        </w:r>
      </w:del>
    </w:p>
    <w:p w:rsidR="007B4E01" w:rsidRPr="00F72FED" w:rsidRDefault="007B4E01">
      <w:pPr>
        <w:pStyle w:val="ListParagraph"/>
        <w:ind w:hanging="720"/>
        <w:rPr>
          <w:del w:id="3054" w:author="Alfiady" w:date="2016-09-23T10:29:00Z"/>
          <w:b/>
          <w:szCs w:val="24"/>
          <w:rPrChange w:id="3055" w:author="herwin-azis" w:date="2016-12-15T11:01:00Z">
            <w:rPr>
              <w:del w:id="3056" w:author="Alfiady" w:date="2016-09-23T10:29:00Z"/>
              <w:szCs w:val="24"/>
              <w:lang w:val="id-ID"/>
            </w:rPr>
          </w:rPrChange>
        </w:rPr>
        <w:pPrChange w:id="3057" w:author="herwin-azis" w:date="2016-12-14T10:37:00Z">
          <w:pPr>
            <w:numPr>
              <w:numId w:val="49"/>
            </w:numPr>
            <w:tabs>
              <w:tab w:val="num" w:pos="360"/>
              <w:tab w:val="num" w:pos="720"/>
            </w:tabs>
            <w:ind w:left="1080" w:hanging="720"/>
          </w:pPr>
        </w:pPrChange>
      </w:pPr>
      <w:del w:id="3058" w:author="Alfiady" w:date="2016-09-23T10:29:00Z">
        <w:r w:rsidRPr="00F72FED">
          <w:rPr>
            <w:b/>
            <w:szCs w:val="24"/>
            <w:rPrChange w:id="3059" w:author="herwin-azis" w:date="2016-12-15T11:01:00Z">
              <w:rPr>
                <w:sz w:val="16"/>
                <w:szCs w:val="24"/>
                <w:lang w:val="id-ID"/>
              </w:rPr>
            </w:rPrChange>
          </w:rPr>
          <w:delText>Supply all necessary information as required by contractor</w:delText>
        </w:r>
      </w:del>
    </w:p>
    <w:p w:rsidR="007B4E01" w:rsidRPr="00F72FED" w:rsidRDefault="007B4E01">
      <w:pPr>
        <w:pStyle w:val="ListParagraph"/>
        <w:ind w:hanging="720"/>
        <w:rPr>
          <w:del w:id="3060" w:author="Alfiady" w:date="2016-09-23T10:29:00Z"/>
          <w:b/>
          <w:szCs w:val="24"/>
          <w:rPrChange w:id="3061" w:author="herwin-azis" w:date="2016-12-15T11:01:00Z">
            <w:rPr>
              <w:del w:id="3062" w:author="Alfiady" w:date="2016-09-23T10:29:00Z"/>
              <w:szCs w:val="24"/>
              <w:lang w:val="id-ID"/>
            </w:rPr>
          </w:rPrChange>
        </w:rPr>
        <w:pPrChange w:id="3063" w:author="herwin-azis" w:date="2016-12-14T10:37:00Z">
          <w:pPr>
            <w:numPr>
              <w:numId w:val="49"/>
            </w:numPr>
            <w:tabs>
              <w:tab w:val="num" w:pos="360"/>
              <w:tab w:val="num" w:pos="720"/>
            </w:tabs>
            <w:ind w:left="1080" w:hanging="720"/>
          </w:pPr>
        </w:pPrChange>
      </w:pPr>
      <w:del w:id="3064" w:author="Alfiady" w:date="2016-09-23T10:29:00Z">
        <w:r w:rsidRPr="00F72FED">
          <w:rPr>
            <w:b/>
            <w:szCs w:val="24"/>
            <w:rPrChange w:id="3065" w:author="herwin-azis" w:date="2016-12-15T11:01:00Z">
              <w:rPr>
                <w:sz w:val="16"/>
                <w:szCs w:val="24"/>
                <w:lang w:val="id-ID"/>
              </w:rPr>
            </w:rPrChange>
          </w:rPr>
          <w:delText>Facilitate the permit to directorate panas bumi, kabupaten and kecamatan and socialitation to local villager</w:delText>
        </w:r>
      </w:del>
    </w:p>
    <w:p w:rsidR="007B4E01" w:rsidRPr="00F72FED" w:rsidRDefault="007B4E01">
      <w:pPr>
        <w:pStyle w:val="ListParagraph"/>
        <w:ind w:hanging="720"/>
        <w:rPr>
          <w:del w:id="3066" w:author="Alfiady" w:date="2016-09-23T10:29:00Z"/>
          <w:b/>
          <w:szCs w:val="24"/>
          <w:rPrChange w:id="3067" w:author="herwin-azis" w:date="2016-12-15T11:01:00Z">
            <w:rPr>
              <w:del w:id="3068" w:author="Alfiady" w:date="2016-09-23T10:29:00Z"/>
              <w:szCs w:val="24"/>
              <w:lang w:val="id-ID"/>
            </w:rPr>
          </w:rPrChange>
        </w:rPr>
        <w:pPrChange w:id="3069" w:author="herwin-azis" w:date="2016-12-14T10:37:00Z">
          <w:pPr>
            <w:ind w:left="1267"/>
          </w:pPr>
        </w:pPrChange>
      </w:pPr>
    </w:p>
    <w:p w:rsidR="007B4E01" w:rsidRPr="00F72FED" w:rsidRDefault="007B4E01">
      <w:pPr>
        <w:pStyle w:val="ListParagraph"/>
        <w:ind w:hanging="720"/>
        <w:rPr>
          <w:del w:id="3070" w:author="Alfiady" w:date="2016-09-23T10:29:00Z"/>
          <w:b/>
          <w:szCs w:val="24"/>
          <w:rPrChange w:id="3071" w:author="herwin-azis" w:date="2016-12-15T11:01:00Z">
            <w:rPr>
              <w:del w:id="3072" w:author="Alfiady" w:date="2016-09-23T10:29:00Z"/>
              <w:b/>
              <w:szCs w:val="24"/>
              <w:lang w:val="id-ID"/>
            </w:rPr>
          </w:rPrChange>
        </w:rPr>
        <w:pPrChange w:id="3073" w:author="herwin-azis" w:date="2016-12-14T10:37:00Z">
          <w:pPr>
            <w:numPr>
              <w:numId w:val="1"/>
            </w:numPr>
            <w:tabs>
              <w:tab w:val="num" w:pos="360"/>
            </w:tabs>
            <w:ind w:left="720" w:hanging="720"/>
            <w:jc w:val="both"/>
          </w:pPr>
        </w:pPrChange>
      </w:pPr>
      <w:del w:id="3074" w:author="Alfiady" w:date="2016-09-23T10:29:00Z">
        <w:r w:rsidRPr="00F72FED">
          <w:rPr>
            <w:b/>
            <w:szCs w:val="24"/>
            <w:rPrChange w:id="3075" w:author="herwin-azis" w:date="2016-12-15T11:01:00Z">
              <w:rPr>
                <w:b/>
                <w:sz w:val="16"/>
                <w:szCs w:val="24"/>
                <w:lang w:val="id-ID"/>
              </w:rPr>
            </w:rPrChange>
          </w:rPr>
          <w:delText xml:space="preserve">WORK PLAN SCHEDULE </w:delText>
        </w:r>
      </w:del>
    </w:p>
    <w:p w:rsidR="007B4E01" w:rsidRPr="00F72FED" w:rsidRDefault="007B4E01">
      <w:pPr>
        <w:pStyle w:val="ListParagraph"/>
        <w:ind w:hanging="720"/>
        <w:rPr>
          <w:del w:id="3076" w:author="Alfiady" w:date="2016-09-23T10:29:00Z"/>
          <w:b/>
          <w:szCs w:val="24"/>
          <w:rPrChange w:id="3077" w:author="herwin-azis" w:date="2016-12-15T11:01:00Z">
            <w:rPr>
              <w:del w:id="3078" w:author="Alfiady" w:date="2016-09-23T10:29:00Z"/>
              <w:b/>
              <w:szCs w:val="24"/>
              <w:lang w:val="id-ID"/>
            </w:rPr>
          </w:rPrChange>
        </w:rPr>
        <w:pPrChange w:id="3079" w:author="herwin-azis" w:date="2016-12-14T10:37:00Z">
          <w:pPr>
            <w:tabs>
              <w:tab w:val="left" w:pos="720"/>
            </w:tabs>
            <w:ind w:left="360"/>
            <w:jc w:val="both"/>
          </w:pPr>
        </w:pPrChange>
      </w:pPr>
    </w:p>
    <w:p w:rsidR="007B4E01" w:rsidRPr="00F72FED" w:rsidRDefault="007B4E01">
      <w:pPr>
        <w:pStyle w:val="ListParagraph"/>
        <w:ind w:hanging="720"/>
        <w:rPr>
          <w:del w:id="3080" w:author="Alfiady" w:date="2016-04-19T15:42:00Z"/>
          <w:b/>
          <w:szCs w:val="24"/>
          <w:rPrChange w:id="3081" w:author="herwin-azis" w:date="2016-12-15T11:01:00Z">
            <w:rPr>
              <w:del w:id="3082" w:author="Alfiady" w:date="2016-04-19T15:42:00Z"/>
            </w:rPr>
          </w:rPrChange>
        </w:rPr>
        <w:pPrChange w:id="3083" w:author="herwin-azis" w:date="2016-12-14T10:37:00Z">
          <w:pPr>
            <w:pStyle w:val="Header"/>
            <w:tabs>
              <w:tab w:val="clear" w:pos="4320"/>
              <w:tab w:val="clear" w:pos="8640"/>
              <w:tab w:val="center" w:pos="851"/>
              <w:tab w:val="right" w:pos="8222"/>
            </w:tabs>
            <w:ind w:left="360" w:hanging="360"/>
            <w:jc w:val="both"/>
          </w:pPr>
        </w:pPrChange>
      </w:pPr>
      <w:del w:id="3084" w:author="Alfiady" w:date="2016-04-19T15:42:00Z">
        <w:r w:rsidRPr="00F72FED">
          <w:rPr>
            <w:b/>
            <w:szCs w:val="24"/>
            <w:rPrChange w:id="3085" w:author="herwin-azis" w:date="2016-12-15T11:01:00Z">
              <w:rPr>
                <w:sz w:val="16"/>
                <w:szCs w:val="16"/>
              </w:rPr>
            </w:rPrChange>
          </w:rPr>
          <w:tab/>
        </w:r>
        <w:r w:rsidRPr="00F72FED">
          <w:rPr>
            <w:b/>
            <w:szCs w:val="24"/>
            <w:rPrChange w:id="3086" w:author="herwin-azis" w:date="2016-12-15T11:01:00Z">
              <w:rPr>
                <w:sz w:val="16"/>
                <w:szCs w:val="16"/>
              </w:rPr>
            </w:rPrChange>
          </w:rPr>
          <w:tab/>
        </w:r>
        <w:r w:rsidRPr="00F72FED">
          <w:rPr>
            <w:b/>
            <w:szCs w:val="24"/>
            <w:rPrChange w:id="3087" w:author="herwin-azis" w:date="2016-12-15T11:01:00Z">
              <w:rPr>
                <w:sz w:val="16"/>
                <w:szCs w:val="16"/>
              </w:rPr>
            </w:rPrChange>
          </w:rPr>
          <w:tab/>
          <w:delText>The work commencement date is on December 1st, 2015 with work duration is approximately sixty (90) days. The work could be devided into two stages which are a desktop study (4 weeks), includes min 2 times of presentation and final report as pre-field study and field mapping survey (8 weeks), includes minimun 2 times of presentation and final report. Contract will not be expired until all works including reports have been completed and accepted by COMPANY.</w:delText>
        </w:r>
      </w:del>
    </w:p>
    <w:p w:rsidR="007B4E01" w:rsidRPr="00F72FED" w:rsidRDefault="007B4E01">
      <w:pPr>
        <w:pStyle w:val="ListParagraph"/>
        <w:ind w:hanging="720"/>
        <w:rPr>
          <w:ins w:id="3088" w:author="user" w:date="2015-11-17T10:39:00Z"/>
          <w:del w:id="3089" w:author="Alfiady" w:date="2016-04-19T15:42:00Z"/>
          <w:b/>
          <w:szCs w:val="24"/>
          <w:rPrChange w:id="3090" w:author="herwin-azis" w:date="2016-12-15T11:01:00Z">
            <w:rPr>
              <w:ins w:id="3091" w:author="user" w:date="2015-11-17T10:39:00Z"/>
              <w:del w:id="3092" w:author="Alfiady" w:date="2016-04-19T15:42:00Z"/>
              <w:szCs w:val="24"/>
            </w:rPr>
          </w:rPrChange>
        </w:rPr>
        <w:pPrChange w:id="3093" w:author="herwin-azis" w:date="2016-12-14T10:37:00Z">
          <w:pPr>
            <w:pStyle w:val="Header"/>
            <w:numPr>
              <w:numId w:val="1"/>
            </w:numPr>
            <w:tabs>
              <w:tab w:val="clear" w:pos="4320"/>
              <w:tab w:val="num" w:pos="360"/>
              <w:tab w:val="center" w:pos="851"/>
              <w:tab w:val="right" w:pos="8222"/>
            </w:tabs>
            <w:ind w:left="360" w:hanging="360"/>
            <w:jc w:val="both"/>
          </w:pPr>
        </w:pPrChange>
      </w:pPr>
      <w:ins w:id="3094" w:author="user" w:date="2015-11-17T10:39:00Z">
        <w:del w:id="3095" w:author="Alfiady" w:date="2016-04-19T15:42:00Z">
          <w:r w:rsidRPr="00F72FED">
            <w:rPr>
              <w:b/>
              <w:szCs w:val="24"/>
              <w:rPrChange w:id="3096" w:author="herwin-azis" w:date="2016-12-15T11:01:00Z">
                <w:rPr>
                  <w:sz w:val="16"/>
                  <w:szCs w:val="24"/>
                </w:rPr>
              </w:rPrChange>
            </w:rPr>
            <w:tab/>
            <w:delText>WORK PLAN SCHEDULE</w:delText>
          </w:r>
        </w:del>
      </w:ins>
    </w:p>
    <w:p w:rsidR="007B4E01" w:rsidRPr="00F72FED" w:rsidRDefault="007B4E01">
      <w:pPr>
        <w:pStyle w:val="ListParagraph"/>
        <w:ind w:hanging="720"/>
        <w:rPr>
          <w:ins w:id="3097" w:author="user" w:date="2015-11-18T14:04:00Z"/>
          <w:del w:id="3098" w:author="Alfiady" w:date="2016-04-19T15:44:00Z"/>
          <w:b/>
          <w:szCs w:val="24"/>
          <w:rPrChange w:id="3099" w:author="herwin-azis" w:date="2016-12-15T11:01:00Z">
            <w:rPr>
              <w:ins w:id="3100" w:author="user" w:date="2015-11-18T14:04:00Z"/>
              <w:del w:id="3101" w:author="Alfiady" w:date="2016-04-19T15:44:00Z"/>
            </w:rPr>
          </w:rPrChange>
        </w:rPr>
        <w:pPrChange w:id="3102" w:author="herwin-azis" w:date="2016-12-14T10:37:00Z">
          <w:pPr>
            <w:pStyle w:val="Header"/>
            <w:numPr>
              <w:numId w:val="1"/>
            </w:numPr>
            <w:tabs>
              <w:tab w:val="clear" w:pos="4320"/>
              <w:tab w:val="num" w:pos="360"/>
              <w:tab w:val="center" w:pos="851"/>
              <w:tab w:val="right" w:pos="8222"/>
            </w:tabs>
            <w:ind w:left="360" w:hanging="360"/>
            <w:jc w:val="both"/>
          </w:pPr>
        </w:pPrChange>
      </w:pPr>
      <w:ins w:id="3103" w:author="user" w:date="2015-11-17T10:39:00Z">
        <w:del w:id="3104" w:author="Alfiady" w:date="2016-04-19T15:42:00Z">
          <w:r w:rsidRPr="00F72FED">
            <w:rPr>
              <w:b/>
              <w:szCs w:val="24"/>
              <w:rPrChange w:id="3105" w:author="herwin-azis" w:date="2016-12-15T11:01:00Z">
                <w:rPr>
                  <w:sz w:val="16"/>
                  <w:szCs w:val="16"/>
                </w:rPr>
              </w:rPrChange>
            </w:rPr>
            <w:delText>The work commencement date</w:delText>
          </w:r>
        </w:del>
      </w:ins>
      <w:ins w:id="3106" w:author="user" w:date="2015-11-17T10:41:00Z">
        <w:del w:id="3107" w:author="Alfiady" w:date="2016-04-19T15:42:00Z">
          <w:r w:rsidRPr="00F72FED">
            <w:rPr>
              <w:b/>
              <w:szCs w:val="24"/>
              <w:rPrChange w:id="3108" w:author="herwin-azis" w:date="2016-12-15T11:01:00Z">
                <w:rPr>
                  <w:sz w:val="16"/>
                  <w:szCs w:val="16"/>
                </w:rPr>
              </w:rPrChange>
            </w:rPr>
            <w:delText xml:space="preserve"> </w:delText>
          </w:r>
        </w:del>
      </w:ins>
      <w:ins w:id="3109" w:author="user" w:date="2015-11-17T11:01:00Z">
        <w:del w:id="3110" w:author="Alfiady" w:date="2016-04-19T15:42:00Z">
          <w:r w:rsidRPr="00F72FED">
            <w:rPr>
              <w:b/>
              <w:szCs w:val="24"/>
              <w:rPrChange w:id="3111" w:author="herwin-azis" w:date="2016-12-15T11:01:00Z">
                <w:rPr>
                  <w:sz w:val="16"/>
                  <w:szCs w:val="16"/>
                </w:rPr>
              </w:rPrChange>
            </w:rPr>
            <w:delText>is</w:delText>
          </w:r>
        </w:del>
      </w:ins>
      <w:ins w:id="3112" w:author="user" w:date="2015-11-17T11:00:00Z">
        <w:del w:id="3113" w:author="Alfiady" w:date="2016-04-19T15:42:00Z">
          <w:r w:rsidRPr="00F72FED">
            <w:rPr>
              <w:b/>
              <w:szCs w:val="24"/>
              <w:rPrChange w:id="3114" w:author="herwin-azis" w:date="2016-12-15T11:01:00Z">
                <w:rPr>
                  <w:sz w:val="16"/>
                  <w:szCs w:val="16"/>
                </w:rPr>
              </w:rPrChange>
            </w:rPr>
            <w:delText xml:space="preserve"> plan </w:delText>
          </w:r>
        </w:del>
      </w:ins>
      <w:ins w:id="3115" w:author="user" w:date="2015-11-17T11:01:00Z">
        <w:del w:id="3116" w:author="Alfiady" w:date="2016-04-19T15:42:00Z">
          <w:r w:rsidRPr="00F72FED">
            <w:rPr>
              <w:b/>
              <w:szCs w:val="24"/>
              <w:rPrChange w:id="3117" w:author="herwin-azis" w:date="2016-12-15T11:01:00Z">
                <w:rPr>
                  <w:sz w:val="16"/>
                  <w:szCs w:val="16"/>
                </w:rPr>
              </w:rPrChange>
            </w:rPr>
            <w:delText xml:space="preserve">for 6 (six) month. This job </w:delText>
          </w:r>
        </w:del>
      </w:ins>
      <w:ins w:id="3118" w:author="user" w:date="2015-11-17T11:02:00Z">
        <w:del w:id="3119" w:author="Alfiady" w:date="2016-04-19T15:42:00Z">
          <w:r w:rsidRPr="00F72FED">
            <w:rPr>
              <w:b/>
              <w:szCs w:val="24"/>
              <w:rPrChange w:id="3120" w:author="herwin-azis" w:date="2016-12-15T11:01:00Z">
                <w:rPr>
                  <w:sz w:val="16"/>
                  <w:szCs w:val="16"/>
                </w:rPr>
              </w:rPrChange>
            </w:rPr>
            <w:delText xml:space="preserve">will start on </w:delText>
          </w:r>
        </w:del>
      </w:ins>
      <w:ins w:id="3121" w:author="user" w:date="2015-11-17T10:39:00Z">
        <w:del w:id="3122" w:author="Alfiady" w:date="2016-04-19T15:42:00Z">
          <w:r w:rsidRPr="00F72FED">
            <w:rPr>
              <w:b/>
              <w:szCs w:val="24"/>
              <w:rPrChange w:id="3123" w:author="herwin-azis" w:date="2016-12-15T11:01:00Z">
                <w:rPr>
                  <w:sz w:val="16"/>
                  <w:szCs w:val="16"/>
                </w:rPr>
              </w:rPrChange>
            </w:rPr>
            <w:delText>Decembe</w:delText>
          </w:r>
        </w:del>
      </w:ins>
      <w:ins w:id="3124" w:author="user" w:date="2015-11-17T11:01:00Z">
        <w:del w:id="3125" w:author="Alfiady" w:date="2016-04-19T15:42:00Z">
          <w:r w:rsidRPr="00F72FED">
            <w:rPr>
              <w:b/>
              <w:szCs w:val="24"/>
              <w:rPrChange w:id="3126" w:author="herwin-azis" w:date="2016-12-15T11:01:00Z">
                <w:rPr>
                  <w:sz w:val="16"/>
                  <w:szCs w:val="16"/>
                </w:rPr>
              </w:rPrChange>
            </w:rPr>
            <w:delText xml:space="preserve">r </w:delText>
          </w:r>
        </w:del>
      </w:ins>
      <w:ins w:id="3127" w:author="user" w:date="2015-11-17T10:39:00Z">
        <w:del w:id="3128" w:author="Alfiady" w:date="2016-04-19T15:42:00Z">
          <w:r w:rsidRPr="00F72FED">
            <w:rPr>
              <w:b/>
              <w:szCs w:val="24"/>
              <w:rPrChange w:id="3129" w:author="herwin-azis" w:date="2016-12-15T11:01:00Z">
                <w:rPr>
                  <w:sz w:val="16"/>
                  <w:szCs w:val="16"/>
                </w:rPr>
              </w:rPrChange>
            </w:rPr>
            <w:delText xml:space="preserve">2015 </w:delText>
          </w:r>
        </w:del>
      </w:ins>
      <w:ins w:id="3130" w:author="user" w:date="2015-11-17T11:03:00Z">
        <w:del w:id="3131" w:author="Alfiady" w:date="2016-04-19T15:42:00Z">
          <w:r w:rsidRPr="00F72FED">
            <w:rPr>
              <w:b/>
              <w:szCs w:val="24"/>
              <w:rPrChange w:id="3132" w:author="herwin-azis" w:date="2016-12-15T11:01:00Z">
                <w:rPr>
                  <w:sz w:val="16"/>
                  <w:szCs w:val="16"/>
                </w:rPr>
              </w:rPrChange>
            </w:rPr>
            <w:delText>and</w:delText>
          </w:r>
        </w:del>
      </w:ins>
      <w:ins w:id="3133" w:author="user" w:date="2015-11-18T08:02:00Z">
        <w:del w:id="3134" w:author="Alfiady" w:date="2016-04-19T15:42:00Z">
          <w:r w:rsidRPr="00F72FED">
            <w:rPr>
              <w:b/>
              <w:szCs w:val="24"/>
              <w:rPrChange w:id="3135" w:author="herwin-azis" w:date="2016-12-15T11:01:00Z">
                <w:rPr>
                  <w:sz w:val="16"/>
                  <w:szCs w:val="16"/>
                </w:rPr>
              </w:rPrChange>
            </w:rPr>
            <w:delText xml:space="preserve"> planned</w:delText>
          </w:r>
        </w:del>
      </w:ins>
      <w:ins w:id="3136" w:author="user" w:date="2015-11-17T11:03:00Z">
        <w:del w:id="3137" w:author="Alfiady" w:date="2016-04-19T15:42:00Z">
          <w:r w:rsidRPr="00F72FED">
            <w:rPr>
              <w:b/>
              <w:szCs w:val="24"/>
              <w:rPrChange w:id="3138" w:author="herwin-azis" w:date="2016-12-15T11:01:00Z">
                <w:rPr>
                  <w:sz w:val="16"/>
                  <w:szCs w:val="16"/>
                </w:rPr>
              </w:rPrChange>
            </w:rPr>
            <w:delText xml:space="preserve"> to finish on May 2016</w:delText>
          </w:r>
        </w:del>
      </w:ins>
      <w:ins w:id="3139" w:author="user" w:date="2015-11-17T10:39:00Z">
        <w:del w:id="3140" w:author="Alfiady" w:date="2016-04-19T15:42:00Z">
          <w:r w:rsidRPr="00F72FED">
            <w:rPr>
              <w:b/>
              <w:szCs w:val="24"/>
              <w:rPrChange w:id="3141" w:author="herwin-azis" w:date="2016-12-15T11:01:00Z">
                <w:rPr>
                  <w:sz w:val="16"/>
                  <w:szCs w:val="16"/>
                </w:rPr>
              </w:rPrChange>
            </w:rPr>
            <w:delText>.</w:delText>
          </w:r>
        </w:del>
      </w:ins>
      <w:ins w:id="3142" w:author="user" w:date="2015-11-17T11:03:00Z">
        <w:del w:id="3143" w:author="Alfiady" w:date="2016-04-19T15:42:00Z">
          <w:r w:rsidRPr="00F72FED">
            <w:rPr>
              <w:b/>
              <w:szCs w:val="24"/>
              <w:rPrChange w:id="3144" w:author="herwin-azis" w:date="2016-12-15T11:01:00Z">
                <w:rPr>
                  <w:sz w:val="16"/>
                  <w:szCs w:val="16"/>
                </w:rPr>
              </w:rPrChange>
            </w:rPr>
            <w:delText xml:space="preserve"> </w:delText>
          </w:r>
        </w:del>
      </w:ins>
      <w:ins w:id="3145" w:author="user" w:date="2015-11-17T11:04:00Z">
        <w:del w:id="3146" w:author="Alfiady" w:date="2016-04-19T15:42:00Z">
          <w:r w:rsidRPr="00F72FED">
            <w:rPr>
              <w:b/>
              <w:szCs w:val="24"/>
              <w:rPrChange w:id="3147" w:author="herwin-azis" w:date="2016-12-15T11:01:00Z">
                <w:rPr>
                  <w:sz w:val="16"/>
                  <w:szCs w:val="16"/>
                </w:rPr>
              </w:rPrChange>
            </w:rPr>
            <w:delText>This project d</w:delText>
          </w:r>
        </w:del>
      </w:ins>
      <w:ins w:id="3148" w:author="user" w:date="2015-11-17T11:05:00Z">
        <w:del w:id="3149" w:author="Alfiady" w:date="2016-04-19T15:42:00Z">
          <w:r w:rsidRPr="00F72FED">
            <w:rPr>
              <w:b/>
              <w:szCs w:val="24"/>
              <w:rPrChange w:id="3150" w:author="herwin-azis" w:date="2016-12-15T11:01:00Z">
                <w:rPr>
                  <w:sz w:val="16"/>
                  <w:szCs w:val="16"/>
                </w:rPr>
              </w:rPrChange>
            </w:rPr>
            <w:delText>i</w:delText>
          </w:r>
        </w:del>
      </w:ins>
      <w:ins w:id="3151" w:author="user" w:date="2015-11-17T11:04:00Z">
        <w:del w:id="3152" w:author="Alfiady" w:date="2016-04-19T15:42:00Z">
          <w:r w:rsidRPr="00F72FED">
            <w:rPr>
              <w:b/>
              <w:szCs w:val="24"/>
              <w:rPrChange w:id="3153" w:author="herwin-azis" w:date="2016-12-15T11:01:00Z">
                <w:rPr>
                  <w:sz w:val="16"/>
                  <w:szCs w:val="16"/>
                </w:rPr>
              </w:rPrChange>
            </w:rPr>
            <w:delText>vide</w:delText>
          </w:r>
        </w:del>
      </w:ins>
      <w:ins w:id="3154" w:author="user" w:date="2015-11-17T11:05:00Z">
        <w:del w:id="3155" w:author="Alfiady" w:date="2016-04-19T15:42:00Z">
          <w:r w:rsidRPr="00F72FED">
            <w:rPr>
              <w:b/>
              <w:szCs w:val="24"/>
              <w:rPrChange w:id="3156" w:author="herwin-azis" w:date="2016-12-15T11:01:00Z">
                <w:rPr>
                  <w:sz w:val="16"/>
                  <w:szCs w:val="16"/>
                </w:rPr>
              </w:rPrChange>
            </w:rPr>
            <w:delText>d</w:delText>
          </w:r>
        </w:del>
      </w:ins>
      <w:ins w:id="3157" w:author="user" w:date="2015-11-17T11:04:00Z">
        <w:del w:id="3158" w:author="Alfiady" w:date="2016-04-19T15:42:00Z">
          <w:r w:rsidRPr="00F72FED">
            <w:rPr>
              <w:b/>
              <w:szCs w:val="24"/>
              <w:rPrChange w:id="3159" w:author="herwin-azis" w:date="2016-12-15T11:01:00Z">
                <w:rPr>
                  <w:sz w:val="16"/>
                  <w:szCs w:val="16"/>
                </w:rPr>
              </w:rPrChange>
            </w:rPr>
            <w:delText xml:space="preserve"> into </w:delText>
          </w:r>
        </w:del>
      </w:ins>
      <w:ins w:id="3160" w:author="user" w:date="2015-11-17T11:05:00Z">
        <w:del w:id="3161" w:author="Alfiady" w:date="2016-04-19T15:42:00Z">
          <w:r w:rsidRPr="00F72FED">
            <w:rPr>
              <w:b/>
              <w:szCs w:val="24"/>
              <w:rPrChange w:id="3162" w:author="herwin-azis" w:date="2016-12-15T11:01:00Z">
                <w:rPr>
                  <w:sz w:val="16"/>
                  <w:szCs w:val="16"/>
                </w:rPr>
              </w:rPrChange>
            </w:rPr>
            <w:delText xml:space="preserve">four </w:delText>
          </w:r>
        </w:del>
      </w:ins>
      <w:ins w:id="3163" w:author="user" w:date="2015-11-17T10:39:00Z">
        <w:del w:id="3164" w:author="Alfiady" w:date="2016-04-19T15:42:00Z">
          <w:r w:rsidRPr="00F72FED">
            <w:rPr>
              <w:b/>
              <w:szCs w:val="24"/>
              <w:rPrChange w:id="3165" w:author="herwin-azis" w:date="2016-12-15T11:01:00Z">
                <w:rPr>
                  <w:sz w:val="16"/>
                  <w:szCs w:val="16"/>
                </w:rPr>
              </w:rPrChange>
            </w:rPr>
            <w:delText>stages which are desktop study</w:delText>
          </w:r>
        </w:del>
      </w:ins>
      <w:ins w:id="3166" w:author="user" w:date="2015-11-17T11:11:00Z">
        <w:del w:id="3167" w:author="Alfiady" w:date="2016-04-19T15:42:00Z">
          <w:r w:rsidRPr="00F72FED">
            <w:rPr>
              <w:b/>
              <w:szCs w:val="24"/>
              <w:rPrChange w:id="3168" w:author="herwin-azis" w:date="2016-12-15T11:01:00Z">
                <w:rPr>
                  <w:sz w:val="16"/>
                  <w:szCs w:val="16"/>
                </w:rPr>
              </w:rPrChange>
            </w:rPr>
            <w:delText>, field work mapping, laboratory analysis</w:delText>
          </w:r>
        </w:del>
      </w:ins>
      <w:ins w:id="3169" w:author="user" w:date="2015-11-18T08:03:00Z">
        <w:del w:id="3170" w:author="Alfiady" w:date="2016-04-19T15:42:00Z">
          <w:r w:rsidRPr="00F72FED">
            <w:rPr>
              <w:b/>
              <w:szCs w:val="24"/>
              <w:rPrChange w:id="3171" w:author="herwin-azis" w:date="2016-12-15T11:01:00Z">
                <w:rPr>
                  <w:sz w:val="16"/>
                  <w:szCs w:val="16"/>
                </w:rPr>
              </w:rPrChange>
            </w:rPr>
            <w:delText xml:space="preserve">, </w:delText>
          </w:r>
        </w:del>
      </w:ins>
      <w:ins w:id="3172" w:author="user" w:date="2015-11-17T11:11:00Z">
        <w:del w:id="3173" w:author="Alfiady" w:date="2016-04-19T15:42:00Z">
          <w:r w:rsidRPr="00F72FED">
            <w:rPr>
              <w:b/>
              <w:szCs w:val="24"/>
              <w:rPrChange w:id="3174" w:author="herwin-azis" w:date="2016-12-15T11:01:00Z">
                <w:rPr>
                  <w:sz w:val="16"/>
                  <w:szCs w:val="16"/>
                </w:rPr>
              </w:rPrChange>
            </w:rPr>
            <w:delText xml:space="preserve">reporting and presentation. The detail planning schedule </w:delText>
          </w:r>
        </w:del>
      </w:ins>
      <w:ins w:id="3175" w:author="user" w:date="2015-11-17T11:13:00Z">
        <w:del w:id="3176" w:author="Alfiady" w:date="2016-04-19T15:42:00Z">
          <w:r w:rsidRPr="00F72FED">
            <w:rPr>
              <w:b/>
              <w:szCs w:val="24"/>
              <w:rPrChange w:id="3177" w:author="herwin-azis" w:date="2016-12-15T11:01:00Z">
                <w:rPr>
                  <w:sz w:val="16"/>
                  <w:szCs w:val="16"/>
                </w:rPr>
              </w:rPrChange>
            </w:rPr>
            <w:delText>is provided</w:delText>
          </w:r>
        </w:del>
      </w:ins>
      <w:ins w:id="3178" w:author="user" w:date="2015-11-17T11:11:00Z">
        <w:del w:id="3179" w:author="Alfiady" w:date="2016-04-19T15:42:00Z">
          <w:r w:rsidRPr="00F72FED">
            <w:rPr>
              <w:b/>
              <w:szCs w:val="24"/>
              <w:rPrChange w:id="3180" w:author="herwin-azis" w:date="2016-12-15T11:01:00Z">
                <w:rPr>
                  <w:sz w:val="16"/>
                  <w:szCs w:val="16"/>
                </w:rPr>
              </w:rPrChange>
            </w:rPr>
            <w:delText xml:space="preserve"> in</w:delText>
          </w:r>
        </w:del>
      </w:ins>
      <w:ins w:id="3181" w:author="user" w:date="2015-11-17T11:13:00Z">
        <w:del w:id="3182" w:author="Alfiady" w:date="2016-04-19T15:42:00Z">
          <w:r w:rsidRPr="00F72FED">
            <w:rPr>
              <w:b/>
              <w:szCs w:val="24"/>
              <w:rPrChange w:id="3183" w:author="herwin-azis" w:date="2016-12-15T11:01:00Z">
                <w:rPr>
                  <w:sz w:val="16"/>
                  <w:szCs w:val="16"/>
                </w:rPr>
              </w:rPrChange>
            </w:rPr>
            <w:delText xml:space="preserve"> Table-1</w:delText>
          </w:r>
        </w:del>
      </w:ins>
      <w:ins w:id="3184" w:author="user" w:date="2015-11-18T08:04:00Z">
        <w:del w:id="3185" w:author="Alfiady" w:date="2016-04-19T15:42:00Z">
          <w:r w:rsidRPr="00F72FED">
            <w:rPr>
              <w:b/>
              <w:szCs w:val="24"/>
              <w:rPrChange w:id="3186" w:author="herwin-azis" w:date="2016-12-15T11:01:00Z">
                <w:rPr>
                  <w:sz w:val="16"/>
                  <w:szCs w:val="16"/>
                </w:rPr>
              </w:rPrChange>
            </w:rPr>
            <w:delText>,</w:delText>
          </w:r>
        </w:del>
      </w:ins>
      <w:ins w:id="3187" w:author="user" w:date="2015-11-17T11:13:00Z">
        <w:del w:id="3188" w:author="Alfiady" w:date="2016-04-19T15:42:00Z">
          <w:r w:rsidRPr="00F72FED">
            <w:rPr>
              <w:b/>
              <w:szCs w:val="24"/>
              <w:rPrChange w:id="3189" w:author="herwin-azis" w:date="2016-12-15T11:01:00Z">
                <w:rPr>
                  <w:sz w:val="16"/>
                  <w:szCs w:val="16"/>
                </w:rPr>
              </w:rPrChange>
            </w:rPr>
            <w:delText xml:space="preserve"> </w:delText>
          </w:r>
        </w:del>
      </w:ins>
      <w:ins w:id="3190" w:author="user" w:date="2015-11-18T08:03:00Z">
        <w:del w:id="3191" w:author="Alfiady" w:date="2016-04-19T15:42:00Z">
          <w:r w:rsidRPr="00F72FED">
            <w:rPr>
              <w:b/>
              <w:szCs w:val="24"/>
              <w:rPrChange w:id="3192" w:author="herwin-azis" w:date="2016-12-15T11:01:00Z">
                <w:rPr>
                  <w:sz w:val="16"/>
                  <w:szCs w:val="16"/>
                </w:rPr>
              </w:rPrChange>
            </w:rPr>
            <w:delText>attachment no.</w:delText>
          </w:r>
        </w:del>
      </w:ins>
      <w:ins w:id="3193" w:author="user" w:date="2015-11-18T08:04:00Z">
        <w:del w:id="3194" w:author="Alfiady" w:date="2016-04-19T15:42:00Z">
          <w:r w:rsidRPr="00F72FED">
            <w:rPr>
              <w:b/>
              <w:szCs w:val="24"/>
              <w:rPrChange w:id="3195" w:author="herwin-azis" w:date="2016-12-15T11:01:00Z">
                <w:rPr>
                  <w:sz w:val="16"/>
                  <w:szCs w:val="16"/>
                </w:rPr>
              </w:rPrChange>
            </w:rPr>
            <w:delText>3. This c</w:delText>
          </w:r>
        </w:del>
      </w:ins>
      <w:ins w:id="3196" w:author="user" w:date="2015-11-17T10:39:00Z">
        <w:del w:id="3197" w:author="Alfiady" w:date="2016-04-19T15:42:00Z">
          <w:r w:rsidRPr="00F72FED">
            <w:rPr>
              <w:b/>
              <w:szCs w:val="24"/>
              <w:rPrChange w:id="3198" w:author="herwin-azis" w:date="2016-12-15T11:01:00Z">
                <w:rPr>
                  <w:sz w:val="16"/>
                  <w:szCs w:val="16"/>
                </w:rPr>
              </w:rPrChange>
            </w:rPr>
            <w:delText xml:space="preserve">ontract will not be expired until all works including reports have been completed and accepted by </w:delText>
          </w:r>
        </w:del>
      </w:ins>
      <w:ins w:id="3199" w:author="user" w:date="2015-11-18T08:04:00Z">
        <w:del w:id="3200" w:author="Alfiady" w:date="2016-04-19T15:42:00Z">
          <w:r w:rsidRPr="00F72FED">
            <w:rPr>
              <w:b/>
              <w:szCs w:val="24"/>
              <w:rPrChange w:id="3201" w:author="herwin-azis" w:date="2016-12-15T11:01:00Z">
                <w:rPr>
                  <w:sz w:val="16"/>
                  <w:szCs w:val="16"/>
                </w:rPr>
              </w:rPrChange>
            </w:rPr>
            <w:delText>company</w:delText>
          </w:r>
        </w:del>
      </w:ins>
      <w:ins w:id="3202" w:author="user" w:date="2015-11-17T10:39:00Z">
        <w:del w:id="3203" w:author="Alfiady" w:date="2016-04-19T15:44:00Z">
          <w:r w:rsidRPr="00F72FED">
            <w:rPr>
              <w:b/>
              <w:szCs w:val="24"/>
              <w:rPrChange w:id="3204" w:author="herwin-azis" w:date="2016-12-15T11:01:00Z">
                <w:rPr>
                  <w:sz w:val="16"/>
                  <w:szCs w:val="16"/>
                </w:rPr>
              </w:rPrChange>
            </w:rPr>
            <w:delText>.</w:delText>
          </w:r>
        </w:del>
      </w:ins>
    </w:p>
    <w:p w:rsidR="007B4E01" w:rsidRPr="00F72FED" w:rsidRDefault="007B4E01">
      <w:pPr>
        <w:pStyle w:val="ListParagraph"/>
        <w:ind w:hanging="720"/>
        <w:rPr>
          <w:ins w:id="3205" w:author="user" w:date="2015-11-17T10:39:00Z"/>
          <w:del w:id="3206" w:author="Alfiady" w:date="2016-04-19T15:44:00Z"/>
          <w:b/>
          <w:szCs w:val="24"/>
          <w:rPrChange w:id="3207" w:author="herwin-azis" w:date="2016-12-15T11:01:00Z">
            <w:rPr>
              <w:ins w:id="3208" w:author="user" w:date="2015-11-17T10:39:00Z"/>
              <w:del w:id="3209" w:author="Alfiady" w:date="2016-04-19T15:44:00Z"/>
            </w:rPr>
          </w:rPrChange>
        </w:rPr>
        <w:pPrChange w:id="3210" w:author="herwin-azis" w:date="2016-12-14T10:37:00Z">
          <w:pPr>
            <w:pStyle w:val="Header"/>
            <w:numPr>
              <w:numId w:val="1"/>
            </w:numPr>
            <w:tabs>
              <w:tab w:val="clear" w:pos="4320"/>
              <w:tab w:val="num" w:pos="360"/>
              <w:tab w:val="center" w:pos="851"/>
              <w:tab w:val="right" w:pos="8222"/>
            </w:tabs>
            <w:ind w:left="360" w:hanging="360"/>
            <w:jc w:val="both"/>
          </w:pPr>
        </w:pPrChange>
      </w:pPr>
    </w:p>
    <w:p w:rsidR="007B4E01" w:rsidRPr="00F72FED" w:rsidRDefault="007B4E01">
      <w:pPr>
        <w:pStyle w:val="ListParagraph"/>
        <w:ind w:hanging="720"/>
        <w:rPr>
          <w:ins w:id="3211" w:author="user" w:date="2015-11-17T10:39:00Z"/>
          <w:del w:id="3212" w:author="Alfiady" w:date="2016-04-19T15:44:00Z"/>
          <w:b/>
          <w:szCs w:val="24"/>
          <w:rPrChange w:id="3213" w:author="herwin-azis" w:date="2016-12-15T11:01:00Z">
            <w:rPr>
              <w:ins w:id="3214" w:author="user" w:date="2015-11-17T10:39:00Z"/>
              <w:del w:id="3215" w:author="Alfiady" w:date="2016-04-19T15:44:00Z"/>
            </w:rPr>
          </w:rPrChange>
        </w:rPr>
        <w:pPrChange w:id="3216" w:author="herwin-azis" w:date="2016-12-14T10:37:00Z">
          <w:pPr>
            <w:pStyle w:val="Header"/>
            <w:numPr>
              <w:numId w:val="1"/>
            </w:numPr>
            <w:tabs>
              <w:tab w:val="clear" w:pos="4320"/>
              <w:tab w:val="clear" w:pos="8640"/>
              <w:tab w:val="num" w:pos="360"/>
            </w:tabs>
            <w:ind w:left="360" w:hanging="360"/>
            <w:jc w:val="both"/>
          </w:pPr>
        </w:pPrChange>
      </w:pPr>
    </w:p>
    <w:p w:rsidR="007B4E01" w:rsidRPr="00F72FED" w:rsidRDefault="007B4E01">
      <w:pPr>
        <w:pStyle w:val="ListParagraph"/>
        <w:ind w:hanging="720"/>
        <w:rPr>
          <w:del w:id="3217" w:author="Alfiady" w:date="2016-04-19T15:44:00Z"/>
          <w:b/>
          <w:szCs w:val="24"/>
          <w:rPrChange w:id="3218" w:author="herwin-azis" w:date="2016-12-15T11:01:00Z">
            <w:rPr>
              <w:del w:id="3219" w:author="Alfiady" w:date="2016-04-19T15:44:00Z"/>
            </w:rPr>
          </w:rPrChange>
        </w:rPr>
        <w:pPrChange w:id="3220" w:author="herwin-azis" w:date="2016-12-14T10:37:00Z">
          <w:pPr>
            <w:pStyle w:val="Header"/>
            <w:numPr>
              <w:numId w:val="1"/>
            </w:numPr>
            <w:tabs>
              <w:tab w:val="clear" w:pos="4320"/>
              <w:tab w:val="clear" w:pos="8640"/>
              <w:tab w:val="num" w:pos="360"/>
            </w:tabs>
            <w:ind w:left="360" w:hanging="360"/>
            <w:jc w:val="both"/>
          </w:pPr>
        </w:pPrChange>
      </w:pPr>
      <w:del w:id="3221" w:author="Alfiady" w:date="2016-04-19T15:44:00Z">
        <w:r w:rsidRPr="00F72FED">
          <w:rPr>
            <w:b/>
            <w:szCs w:val="24"/>
            <w:rPrChange w:id="3222" w:author="herwin-azis" w:date="2016-12-15T11:01:00Z">
              <w:rPr>
                <w:sz w:val="16"/>
                <w:szCs w:val="16"/>
              </w:rPr>
            </w:rPrChange>
          </w:rPr>
          <w:delText>COMPANY AND CONTRACTOR REPRESENTATIVES</w:delText>
        </w:r>
      </w:del>
    </w:p>
    <w:p w:rsidR="007B4E01" w:rsidRPr="00F72FED" w:rsidRDefault="007B4E01">
      <w:pPr>
        <w:pStyle w:val="ListParagraph"/>
        <w:ind w:hanging="720"/>
        <w:rPr>
          <w:del w:id="3223" w:author="Alfiady" w:date="2016-04-19T15:44:00Z"/>
          <w:b/>
          <w:szCs w:val="24"/>
          <w:rPrChange w:id="3224" w:author="herwin-azis" w:date="2016-12-15T11:01:00Z">
            <w:rPr>
              <w:del w:id="3225" w:author="Alfiady" w:date="2016-04-19T15:44:00Z"/>
            </w:rPr>
          </w:rPrChange>
        </w:rPr>
        <w:pPrChange w:id="3226" w:author="herwin-azis" w:date="2016-12-14T10:37:00Z">
          <w:pPr>
            <w:pStyle w:val="ListParagraph"/>
            <w:numPr>
              <w:numId w:val="3"/>
            </w:numPr>
            <w:ind w:left="851" w:hanging="360"/>
            <w:jc w:val="both"/>
          </w:pPr>
        </w:pPrChange>
      </w:pPr>
    </w:p>
    <w:p w:rsidR="007B4E01" w:rsidRPr="00F72FED" w:rsidRDefault="007B4E01">
      <w:pPr>
        <w:pStyle w:val="ListParagraph"/>
        <w:ind w:hanging="720"/>
        <w:rPr>
          <w:ins w:id="3227" w:author="user" w:date="2015-11-16T14:27:00Z"/>
          <w:del w:id="3228" w:author="Alfiady" w:date="2016-04-19T15:44:00Z"/>
          <w:b/>
          <w:szCs w:val="24"/>
          <w:rPrChange w:id="3229" w:author="herwin-azis" w:date="2016-12-15T11:01:00Z">
            <w:rPr>
              <w:ins w:id="3230" w:author="user" w:date="2015-11-16T14:27:00Z"/>
              <w:del w:id="3231" w:author="Alfiady" w:date="2016-04-19T15:44:00Z"/>
              <w:b/>
              <w:szCs w:val="24"/>
              <w:lang w:val="id-ID"/>
            </w:rPr>
          </w:rPrChange>
        </w:rPr>
        <w:pPrChange w:id="3232" w:author="herwin-azis" w:date="2016-12-14T10:37:00Z">
          <w:pPr>
            <w:tabs>
              <w:tab w:val="left" w:pos="720"/>
            </w:tabs>
            <w:ind w:left="360"/>
            <w:jc w:val="both"/>
          </w:pPr>
        </w:pPrChange>
      </w:pPr>
    </w:p>
    <w:p w:rsidR="007B4E01" w:rsidRPr="00F72FED" w:rsidRDefault="007B4E01">
      <w:pPr>
        <w:pStyle w:val="ListParagraph"/>
        <w:ind w:hanging="720"/>
        <w:rPr>
          <w:del w:id="3233" w:author="Alfiady" w:date="2016-04-19T15:44:00Z"/>
          <w:b/>
          <w:szCs w:val="24"/>
          <w:rPrChange w:id="3234" w:author="herwin-azis" w:date="2016-12-15T11:01:00Z">
            <w:rPr>
              <w:del w:id="3235" w:author="Alfiady" w:date="2016-04-19T15:44:00Z"/>
              <w:u w:val="single"/>
            </w:rPr>
          </w:rPrChange>
        </w:rPr>
        <w:pPrChange w:id="3236" w:author="herwin-azis" w:date="2016-12-14T10:37:00Z">
          <w:pPr>
            <w:ind w:left="360"/>
            <w:jc w:val="both"/>
          </w:pPr>
        </w:pPrChange>
      </w:pPr>
      <w:del w:id="3237" w:author="Alfiady" w:date="2016-04-19T15:44:00Z">
        <w:r w:rsidRPr="00F72FED">
          <w:rPr>
            <w:b/>
            <w:szCs w:val="24"/>
            <w:rPrChange w:id="3238" w:author="herwin-azis" w:date="2016-12-15T11:01:00Z">
              <w:rPr>
                <w:sz w:val="16"/>
                <w:szCs w:val="16"/>
                <w:u w:val="single"/>
              </w:rPr>
            </w:rPrChange>
          </w:rPr>
          <w:delText>COMPANY:</w:delText>
        </w:r>
      </w:del>
    </w:p>
    <w:p w:rsidR="007B4E01" w:rsidRPr="00F72FED" w:rsidRDefault="007B4E01">
      <w:pPr>
        <w:pStyle w:val="ListParagraph"/>
        <w:ind w:hanging="720"/>
        <w:rPr>
          <w:ins w:id="3239" w:author="user" w:date="2015-11-18T14:04:00Z"/>
          <w:del w:id="3240" w:author="Alfiady" w:date="2016-04-19T15:44:00Z"/>
          <w:b/>
          <w:szCs w:val="24"/>
          <w:rPrChange w:id="3241" w:author="herwin-azis" w:date="2016-12-15T11:01:00Z">
            <w:rPr>
              <w:ins w:id="3242" w:author="user" w:date="2015-11-18T14:04:00Z"/>
              <w:del w:id="3243" w:author="Alfiady" w:date="2016-04-19T15:44:00Z"/>
            </w:rPr>
          </w:rPrChange>
        </w:rPr>
        <w:pPrChange w:id="3244" w:author="herwin-azis" w:date="2016-12-14T10:37:00Z">
          <w:pPr>
            <w:pStyle w:val="ListParagraph"/>
            <w:numPr>
              <w:numId w:val="3"/>
            </w:numPr>
            <w:ind w:left="851" w:hanging="360"/>
            <w:jc w:val="both"/>
          </w:pPr>
        </w:pPrChange>
      </w:pPr>
      <w:ins w:id="3245" w:author="user" w:date="2015-11-06T15:05:00Z">
        <w:del w:id="3246" w:author="Alfiady" w:date="2016-04-19T15:44:00Z">
          <w:r w:rsidRPr="00F72FED">
            <w:rPr>
              <w:b/>
              <w:szCs w:val="24"/>
              <w:rPrChange w:id="3247" w:author="herwin-azis" w:date="2016-12-15T11:01:00Z">
                <w:rPr>
                  <w:noProof/>
                  <w:sz w:val="16"/>
                  <w:szCs w:val="24"/>
                </w:rPr>
              </w:rPrChange>
            </w:rPr>
            <w:delText xml:space="preserve">Technical: </w:delText>
          </w:r>
        </w:del>
      </w:ins>
      <w:del w:id="3248" w:author="Alfiady" w:date="2016-04-19T15:44:00Z">
        <w:r w:rsidRPr="00F72FED">
          <w:rPr>
            <w:b/>
            <w:szCs w:val="24"/>
            <w:rPrChange w:id="3249" w:author="herwin-azis" w:date="2016-12-15T11:01:00Z">
              <w:rPr>
                <w:noProof/>
                <w:sz w:val="16"/>
                <w:szCs w:val="24"/>
                <w:lang w:val="id-ID"/>
              </w:rPr>
            </w:rPrChange>
          </w:rPr>
          <w:delText>Herwin Azis (</w:delText>
        </w:r>
        <w:r w:rsidRPr="00F72FED" w:rsidDel="004E7642">
          <w:rPr>
            <w:b/>
            <w:szCs w:val="24"/>
            <w:rPrChange w:id="3250" w:author="herwin-azis" w:date="2016-12-15T11:01:00Z">
              <w:rPr>
                <w:noProof/>
                <w:color w:val="0000FF"/>
                <w:u w:val="single"/>
              </w:rPr>
            </w:rPrChange>
          </w:rPr>
          <w:fldChar w:fldCharType="begin"/>
        </w:r>
        <w:r w:rsidRPr="00F72FED">
          <w:rPr>
            <w:b/>
            <w:szCs w:val="24"/>
            <w:rPrChange w:id="3251" w:author="herwin-azis" w:date="2016-12-15T11:01:00Z">
              <w:rPr>
                <w:noProof/>
                <w:sz w:val="16"/>
                <w:szCs w:val="16"/>
              </w:rPr>
            </w:rPrChange>
          </w:rPr>
          <w:delInstrText xml:space="preserve"> HYPERLINK "mailto:herwin-azis@supreme-energy.com" </w:delInstrText>
        </w:r>
        <w:r w:rsidRPr="00F72FED" w:rsidDel="004E7642">
          <w:rPr>
            <w:b/>
            <w:szCs w:val="24"/>
            <w:rPrChange w:id="3252" w:author="herwin-azis" w:date="2016-12-15T11:01:00Z">
              <w:rPr>
                <w:noProof/>
                <w:color w:val="0000FF"/>
                <w:u w:val="single"/>
              </w:rPr>
            </w:rPrChange>
          </w:rPr>
          <w:fldChar w:fldCharType="separate"/>
        </w:r>
        <w:r w:rsidRPr="00F72FED">
          <w:rPr>
            <w:rPrChange w:id="3253" w:author="herwin-azis" w:date="2016-12-15T11:01:00Z">
              <w:rPr>
                <w:rStyle w:val="Hyperlink"/>
                <w:noProof/>
                <w:szCs w:val="24"/>
              </w:rPr>
            </w:rPrChange>
          </w:rPr>
          <w:delText>herwin-azis@supreme-energy.com</w:delText>
        </w:r>
        <w:r w:rsidRPr="00F72FED" w:rsidDel="004E7642">
          <w:rPr>
            <w:b/>
            <w:szCs w:val="24"/>
            <w:rPrChange w:id="3254" w:author="herwin-azis" w:date="2016-12-15T11:01:00Z">
              <w:rPr>
                <w:noProof/>
                <w:color w:val="0000FF"/>
                <w:u w:val="single"/>
              </w:rPr>
            </w:rPrChange>
          </w:rPr>
          <w:fldChar w:fldCharType="end"/>
        </w:r>
        <w:r w:rsidRPr="00F72FED">
          <w:rPr>
            <w:b/>
            <w:szCs w:val="24"/>
            <w:rPrChange w:id="3255" w:author="herwin-azis" w:date="2016-12-15T11:01:00Z">
              <w:rPr>
                <w:noProof/>
                <w:color w:val="0000FF"/>
                <w:sz w:val="16"/>
                <w:szCs w:val="24"/>
                <w:u w:val="single"/>
                <w:lang w:val="id-ID"/>
              </w:rPr>
            </w:rPrChange>
          </w:rPr>
          <w:delText xml:space="preserve"> ), Sonny s</w:delText>
        </w:r>
      </w:del>
      <w:ins w:id="3256" w:author="user" w:date="2015-11-06T15:08:00Z">
        <w:del w:id="3257" w:author="Alfiady" w:date="2016-04-19T15:44:00Z">
          <w:r w:rsidRPr="00F72FED">
            <w:rPr>
              <w:b/>
              <w:szCs w:val="24"/>
              <w:rPrChange w:id="3258" w:author="herwin-azis" w:date="2016-12-15T11:01:00Z">
                <w:rPr>
                  <w:noProof/>
                  <w:color w:val="0000FF"/>
                  <w:u w:val="single"/>
                </w:rPr>
              </w:rPrChange>
            </w:rPr>
            <w:delText>S</w:delText>
          </w:r>
        </w:del>
      </w:ins>
      <w:del w:id="3259" w:author="Alfiady" w:date="2016-04-19T15:44:00Z">
        <w:r w:rsidRPr="00F72FED">
          <w:rPr>
            <w:b/>
            <w:szCs w:val="24"/>
            <w:rPrChange w:id="3260" w:author="herwin-azis" w:date="2016-12-15T11:01:00Z">
              <w:rPr>
                <w:noProof/>
                <w:color w:val="0000FF"/>
                <w:sz w:val="16"/>
                <w:szCs w:val="24"/>
                <w:u w:val="single"/>
                <w:lang w:val="id-ID"/>
              </w:rPr>
            </w:rPrChange>
          </w:rPr>
          <w:delText>antana (</w:delText>
        </w:r>
        <w:r w:rsidRPr="00F72FED" w:rsidDel="004E7642">
          <w:rPr>
            <w:b/>
            <w:szCs w:val="24"/>
            <w:rPrChange w:id="3261" w:author="herwin-azis" w:date="2016-12-15T11:01:00Z">
              <w:rPr>
                <w:color w:val="0000FF"/>
                <w:u w:val="single"/>
              </w:rPr>
            </w:rPrChange>
          </w:rPr>
          <w:fldChar w:fldCharType="begin"/>
        </w:r>
        <w:r w:rsidRPr="00F72FED">
          <w:rPr>
            <w:b/>
            <w:szCs w:val="24"/>
            <w:rPrChange w:id="3262" w:author="herwin-azis" w:date="2016-12-15T11:01:00Z">
              <w:rPr>
                <w:color w:val="0000FF"/>
                <w:u w:val="single"/>
              </w:rPr>
            </w:rPrChange>
          </w:rPr>
          <w:delInstrText xml:space="preserve"> HYPERLINK "mailto:sonny-santana@supreme-energy.com" </w:delInstrText>
        </w:r>
        <w:r w:rsidRPr="00F72FED" w:rsidDel="004E7642">
          <w:rPr>
            <w:b/>
            <w:szCs w:val="24"/>
            <w:rPrChange w:id="3263" w:author="herwin-azis" w:date="2016-12-15T11:01:00Z">
              <w:rPr>
                <w:color w:val="0000FF"/>
                <w:u w:val="single"/>
              </w:rPr>
            </w:rPrChange>
          </w:rPr>
          <w:fldChar w:fldCharType="separate"/>
        </w:r>
        <w:r w:rsidRPr="00F72FED">
          <w:rPr>
            <w:szCs w:val="24"/>
            <w:rPrChange w:id="3264" w:author="herwin-azis" w:date="2016-12-15T11:01:00Z">
              <w:rPr>
                <w:rStyle w:val="Hyperlink"/>
              </w:rPr>
            </w:rPrChange>
          </w:rPr>
          <w:delText>sonny-santana@supreme-energy.com</w:delText>
        </w:r>
        <w:r w:rsidRPr="00F72FED" w:rsidDel="004E7642">
          <w:rPr>
            <w:b/>
            <w:szCs w:val="24"/>
            <w:rPrChange w:id="3265" w:author="herwin-azis" w:date="2016-12-15T11:01:00Z">
              <w:rPr>
                <w:color w:val="0000FF"/>
                <w:u w:val="single"/>
              </w:rPr>
            </w:rPrChange>
          </w:rPr>
          <w:fldChar w:fldCharType="end"/>
        </w:r>
        <w:r w:rsidRPr="00F72FED">
          <w:rPr>
            <w:b/>
            <w:szCs w:val="24"/>
            <w:rPrChange w:id="3266" w:author="herwin-azis" w:date="2016-12-15T11:01:00Z">
              <w:rPr>
                <w:color w:val="0000FF"/>
                <w:sz w:val="16"/>
                <w:szCs w:val="16"/>
                <w:u w:val="single"/>
                <w:lang w:val="id-ID"/>
              </w:rPr>
            </w:rPrChange>
          </w:rPr>
          <w:delText xml:space="preserve"> )</w:delText>
        </w:r>
      </w:del>
      <w:ins w:id="3267" w:author="user" w:date="2015-11-16T11:09:00Z">
        <w:del w:id="3268" w:author="Alfiady" w:date="2016-04-19T15:44:00Z">
          <w:r w:rsidRPr="00F72FED">
            <w:rPr>
              <w:b/>
              <w:szCs w:val="24"/>
              <w:rPrChange w:id="3269" w:author="herwin-azis" w:date="2016-12-15T11:01:00Z">
                <w:rPr>
                  <w:color w:val="0000FF"/>
                  <w:u w:val="single"/>
                </w:rPr>
              </w:rPrChange>
            </w:rPr>
            <w:delText xml:space="preserve">, </w:delText>
          </w:r>
        </w:del>
      </w:ins>
      <w:del w:id="3270" w:author="Alfiady" w:date="2016-04-19T15:44:00Z">
        <w:r w:rsidRPr="00F72FED">
          <w:rPr>
            <w:b/>
            <w:szCs w:val="24"/>
            <w:rPrChange w:id="3271" w:author="herwin-azis" w:date="2016-12-15T11:01:00Z">
              <w:rPr>
                <w:noProof/>
                <w:color w:val="0000FF"/>
                <w:u w:val="single"/>
              </w:rPr>
            </w:rPrChange>
          </w:rPr>
          <w:delText>, Dayinta Adi Dyaksa</w:delText>
        </w:r>
      </w:del>
      <w:ins w:id="3272" w:author="user" w:date="2015-11-06T15:08:00Z">
        <w:del w:id="3273" w:author="Alfiady" w:date="2016-04-19T15:44:00Z">
          <w:r w:rsidRPr="00F72FED">
            <w:rPr>
              <w:b/>
              <w:szCs w:val="24"/>
              <w:rPrChange w:id="3274" w:author="herwin-azis" w:date="2016-12-15T11:01:00Z">
                <w:rPr>
                  <w:noProof/>
                  <w:color w:val="0000FF"/>
                  <w:u w:val="single"/>
                </w:rPr>
              </w:rPrChange>
            </w:rPr>
            <w:delText>W</w:delText>
          </w:r>
        </w:del>
      </w:ins>
      <w:ins w:id="3275" w:author="user" w:date="2015-11-06T15:04:00Z">
        <w:del w:id="3276" w:author="Alfiady" w:date="2016-04-19T15:44:00Z">
          <w:r w:rsidRPr="00F72FED">
            <w:rPr>
              <w:b/>
              <w:szCs w:val="24"/>
              <w:rPrChange w:id="3277" w:author="herwin-azis" w:date="2016-12-15T11:01:00Z">
                <w:rPr>
                  <w:noProof/>
                  <w:color w:val="0000FF"/>
                  <w:u w:val="single"/>
                </w:rPr>
              </w:rPrChange>
            </w:rPr>
            <w:delText>ildan Mussofan</w:delText>
          </w:r>
        </w:del>
      </w:ins>
      <w:del w:id="3278" w:author="Alfiady" w:date="2016-04-19T15:44:00Z">
        <w:r w:rsidRPr="00F72FED">
          <w:rPr>
            <w:b/>
            <w:szCs w:val="24"/>
            <w:rPrChange w:id="3279" w:author="herwin-azis" w:date="2016-12-15T11:01:00Z">
              <w:rPr>
                <w:noProof/>
                <w:color w:val="0000FF"/>
                <w:u w:val="single"/>
              </w:rPr>
            </w:rPrChange>
          </w:rPr>
          <w:delText xml:space="preserve"> (</w:delText>
        </w:r>
        <w:r w:rsidRPr="00F72FED" w:rsidDel="004E7642">
          <w:rPr>
            <w:b/>
            <w:szCs w:val="24"/>
            <w:rPrChange w:id="3280" w:author="herwin-azis" w:date="2016-12-15T11:01:00Z">
              <w:rPr>
                <w:rStyle w:val="Hyperlink"/>
              </w:rPr>
            </w:rPrChange>
          </w:rPr>
          <w:fldChar w:fldCharType="begin"/>
        </w:r>
        <w:r w:rsidRPr="00F72FED">
          <w:rPr>
            <w:b/>
            <w:szCs w:val="24"/>
            <w:rPrChange w:id="3281" w:author="herwin-azis" w:date="2016-12-15T11:01:00Z">
              <w:rPr>
                <w:color w:val="0000FF"/>
                <w:u w:val="single"/>
              </w:rPr>
            </w:rPrChange>
          </w:rPr>
          <w:delInstrText xml:space="preserve"> HYPERLINK "mailto:dayinta-dyaksa@supreme-energy.com" </w:delInstrText>
        </w:r>
        <w:r w:rsidRPr="00F72FED" w:rsidDel="004E7642">
          <w:rPr>
            <w:b/>
            <w:szCs w:val="24"/>
            <w:rPrChange w:id="3282" w:author="herwin-azis" w:date="2016-12-15T11:01:00Z">
              <w:rPr>
                <w:rStyle w:val="Hyperlink"/>
              </w:rPr>
            </w:rPrChange>
          </w:rPr>
          <w:fldChar w:fldCharType="separate"/>
        </w:r>
        <w:r w:rsidRPr="00F72FED">
          <w:rPr>
            <w:szCs w:val="24"/>
            <w:rPrChange w:id="3283" w:author="herwin-azis" w:date="2016-12-15T11:01:00Z">
              <w:rPr>
                <w:rStyle w:val="Hyperlink"/>
              </w:rPr>
            </w:rPrChange>
          </w:rPr>
          <w:delText>dayinta-dyaksa@supreme-energy.com</w:delText>
        </w:r>
        <w:r w:rsidRPr="00F72FED" w:rsidDel="004E7642">
          <w:rPr>
            <w:szCs w:val="24"/>
            <w:rPrChange w:id="3284" w:author="herwin-azis" w:date="2016-12-15T11:01:00Z">
              <w:rPr>
                <w:rStyle w:val="Hyperlink"/>
              </w:rPr>
            </w:rPrChange>
          </w:rPr>
          <w:fldChar w:fldCharType="end"/>
        </w:r>
      </w:del>
      <w:ins w:id="3285" w:author="user" w:date="2015-11-06T15:04:00Z">
        <w:del w:id="3286" w:author="Alfiady" w:date="2016-04-19T15:44:00Z">
          <w:r w:rsidRPr="00F72FED" w:rsidDel="004E7642">
            <w:rPr>
              <w:b/>
              <w:szCs w:val="24"/>
              <w:rPrChange w:id="3287" w:author="herwin-azis" w:date="2016-12-15T11:01:00Z">
                <w:rPr>
                  <w:rStyle w:val="Hyperlink"/>
                </w:rPr>
              </w:rPrChange>
            </w:rPr>
            <w:fldChar w:fldCharType="begin"/>
          </w:r>
          <w:r w:rsidRPr="00F72FED">
            <w:rPr>
              <w:b/>
              <w:szCs w:val="24"/>
              <w:rPrChange w:id="3288" w:author="herwin-azis" w:date="2016-12-15T11:01:00Z">
                <w:rPr>
                  <w:color w:val="0000FF"/>
                  <w:u w:val="single"/>
                </w:rPr>
              </w:rPrChange>
            </w:rPr>
            <w:delInstrText xml:space="preserve"> HYPERLINK "mailto:dayinta-dyaksa@supreme-energy.com" </w:delInstrText>
          </w:r>
          <w:r w:rsidRPr="00F72FED" w:rsidDel="004E7642">
            <w:rPr>
              <w:b/>
              <w:szCs w:val="24"/>
              <w:rPrChange w:id="3289" w:author="herwin-azis" w:date="2016-12-15T11:01:00Z">
                <w:rPr>
                  <w:rStyle w:val="Hyperlink"/>
                </w:rPr>
              </w:rPrChange>
            </w:rPr>
            <w:fldChar w:fldCharType="separate"/>
          </w:r>
          <w:r w:rsidRPr="00F72FED">
            <w:rPr>
              <w:szCs w:val="24"/>
              <w:rPrChange w:id="3290" w:author="herwin-azis" w:date="2016-12-15T11:01:00Z">
                <w:rPr>
                  <w:rStyle w:val="Hyperlink"/>
                </w:rPr>
              </w:rPrChange>
            </w:rPr>
            <w:delText>wildan-mussofan@supreme-energy.com</w:delText>
          </w:r>
          <w:r w:rsidRPr="00F72FED" w:rsidDel="004E7642">
            <w:rPr>
              <w:szCs w:val="24"/>
              <w:rPrChange w:id="3291" w:author="herwin-azis" w:date="2016-12-15T11:01:00Z">
                <w:rPr>
                  <w:rStyle w:val="Hyperlink"/>
                </w:rPr>
              </w:rPrChange>
            </w:rPr>
            <w:fldChar w:fldCharType="end"/>
          </w:r>
        </w:del>
      </w:ins>
      <w:del w:id="3292" w:author="Alfiady" w:date="2016-04-19T15:44:00Z">
        <w:r w:rsidRPr="00F72FED">
          <w:rPr>
            <w:b/>
            <w:szCs w:val="24"/>
            <w:rPrChange w:id="3293" w:author="herwin-azis" w:date="2016-12-15T11:01:00Z">
              <w:rPr>
                <w:color w:val="0000FF"/>
                <w:u w:val="single"/>
              </w:rPr>
            </w:rPrChange>
          </w:rPr>
          <w:delText>)</w:delText>
        </w:r>
      </w:del>
      <w:ins w:id="3294" w:author="user" w:date="2015-11-16T11:09:00Z">
        <w:del w:id="3295" w:author="Alfiady" w:date="2016-04-19T15:44:00Z">
          <w:r w:rsidRPr="00F72FED">
            <w:rPr>
              <w:b/>
              <w:szCs w:val="24"/>
              <w:rPrChange w:id="3296" w:author="herwin-azis" w:date="2016-12-15T11:01:00Z">
                <w:rPr>
                  <w:color w:val="0000FF"/>
                  <w:u w:val="single"/>
                </w:rPr>
              </w:rPrChange>
            </w:rPr>
            <w:delText xml:space="preserve">, </w:delText>
          </w:r>
        </w:del>
      </w:ins>
      <w:ins w:id="3297" w:author="user" w:date="2015-11-16T14:26:00Z">
        <w:del w:id="3298" w:author="Alfiady" w:date="2016-04-19T15:44:00Z">
          <w:r w:rsidRPr="00F72FED">
            <w:rPr>
              <w:b/>
              <w:szCs w:val="24"/>
              <w:rPrChange w:id="3299" w:author="herwin-azis" w:date="2016-12-15T11:01:00Z">
                <w:rPr>
                  <w:color w:val="0000FF"/>
                  <w:u w:val="single"/>
                </w:rPr>
              </w:rPrChange>
            </w:rPr>
            <w:delText>Nurul Aulia (</w:delText>
          </w:r>
        </w:del>
      </w:ins>
      <w:ins w:id="3300" w:author="user" w:date="2015-11-16T14:27:00Z">
        <w:del w:id="3301" w:author="Alfiady" w:date="2016-04-19T15:44:00Z">
          <w:r w:rsidRPr="00F72FED" w:rsidDel="004E7642">
            <w:rPr>
              <w:b/>
              <w:szCs w:val="24"/>
              <w:rPrChange w:id="3302" w:author="herwin-azis" w:date="2016-12-15T11:01:00Z">
                <w:rPr>
                  <w:color w:val="0000FF"/>
                  <w:u w:val="single"/>
                </w:rPr>
              </w:rPrChange>
            </w:rPr>
            <w:fldChar w:fldCharType="begin"/>
          </w:r>
          <w:r w:rsidRPr="00F72FED">
            <w:rPr>
              <w:b/>
              <w:szCs w:val="24"/>
              <w:rPrChange w:id="3303" w:author="herwin-azis" w:date="2016-12-15T11:01:00Z">
                <w:rPr>
                  <w:color w:val="0000FF"/>
                  <w:u w:val="single"/>
                </w:rPr>
              </w:rPrChange>
            </w:rPr>
            <w:delInstrText xml:space="preserve"> HYPERLINK "mailto:nurul-aulia@supreme-energy.com" </w:delInstrText>
          </w:r>
          <w:r w:rsidRPr="00F72FED" w:rsidDel="004E7642">
            <w:rPr>
              <w:b/>
              <w:szCs w:val="24"/>
              <w:rPrChange w:id="3304" w:author="herwin-azis" w:date="2016-12-15T11:01:00Z">
                <w:rPr>
                  <w:color w:val="0000FF"/>
                  <w:u w:val="single"/>
                </w:rPr>
              </w:rPrChange>
            </w:rPr>
            <w:fldChar w:fldCharType="separate"/>
          </w:r>
          <w:r w:rsidRPr="00F72FED">
            <w:rPr>
              <w:szCs w:val="24"/>
              <w:rPrChange w:id="3305" w:author="herwin-azis" w:date="2016-12-15T11:01:00Z">
                <w:rPr>
                  <w:rStyle w:val="Hyperlink"/>
                </w:rPr>
              </w:rPrChange>
            </w:rPr>
            <w:delText>nurul-aulia@supreme-energy.com</w:delText>
          </w:r>
          <w:r w:rsidRPr="00F72FED" w:rsidDel="004E7642">
            <w:rPr>
              <w:b/>
              <w:szCs w:val="24"/>
              <w:rPrChange w:id="3306" w:author="herwin-azis" w:date="2016-12-15T11:01:00Z">
                <w:rPr>
                  <w:color w:val="0000FF"/>
                  <w:u w:val="single"/>
                </w:rPr>
              </w:rPrChange>
            </w:rPr>
            <w:fldChar w:fldCharType="end"/>
          </w:r>
          <w:r w:rsidRPr="00F72FED">
            <w:rPr>
              <w:b/>
              <w:szCs w:val="24"/>
              <w:rPrChange w:id="3307" w:author="herwin-azis" w:date="2016-12-15T11:01:00Z">
                <w:rPr>
                  <w:color w:val="0000FF"/>
                  <w:u w:val="single"/>
                </w:rPr>
              </w:rPrChange>
            </w:rPr>
            <w:delText xml:space="preserve">), </w:delText>
          </w:r>
        </w:del>
      </w:ins>
      <w:ins w:id="3308" w:author="user" w:date="2015-11-16T11:09:00Z">
        <w:del w:id="3309" w:author="Alfiady" w:date="2016-04-19T15:44:00Z">
          <w:r w:rsidRPr="00F72FED">
            <w:rPr>
              <w:b/>
              <w:szCs w:val="24"/>
              <w:rPrChange w:id="3310" w:author="herwin-azis" w:date="2016-12-15T11:01:00Z">
                <w:rPr>
                  <w:noProof/>
                  <w:color w:val="0000FF"/>
                  <w:szCs w:val="24"/>
                  <w:u w:val="single"/>
                  <w:lang w:val="id-ID"/>
                </w:rPr>
              </w:rPrChange>
            </w:rPr>
            <w:delText>Herwin Azis (</w:delText>
          </w:r>
          <w:r w:rsidRPr="00F72FED" w:rsidDel="004E7642">
            <w:rPr>
              <w:b/>
              <w:szCs w:val="24"/>
              <w:rPrChange w:id="3311" w:author="herwin-azis" w:date="2016-12-15T11:01:00Z">
                <w:rPr>
                  <w:noProof/>
                  <w:color w:val="0000FF"/>
                  <w:u w:val="single"/>
                </w:rPr>
              </w:rPrChange>
            </w:rPr>
            <w:fldChar w:fldCharType="begin"/>
          </w:r>
          <w:r w:rsidRPr="00F72FED">
            <w:rPr>
              <w:b/>
              <w:szCs w:val="24"/>
              <w:rPrChange w:id="3312" w:author="herwin-azis" w:date="2016-12-15T11:01:00Z">
                <w:rPr>
                  <w:noProof/>
                  <w:color w:val="0000FF"/>
                  <w:u w:val="single"/>
                </w:rPr>
              </w:rPrChange>
            </w:rPr>
            <w:delInstrText xml:space="preserve"> HYPERLINK "mailto:herwin-azis@supreme-energy.com" </w:delInstrText>
          </w:r>
          <w:r w:rsidRPr="00F72FED" w:rsidDel="004E7642">
            <w:rPr>
              <w:b/>
              <w:szCs w:val="24"/>
              <w:rPrChange w:id="3313" w:author="herwin-azis" w:date="2016-12-15T11:01:00Z">
                <w:rPr>
                  <w:noProof/>
                  <w:color w:val="0000FF"/>
                  <w:u w:val="single"/>
                </w:rPr>
              </w:rPrChange>
            </w:rPr>
            <w:fldChar w:fldCharType="separate"/>
          </w:r>
          <w:r w:rsidRPr="00F72FED">
            <w:rPr>
              <w:rPrChange w:id="3314" w:author="herwin-azis" w:date="2016-12-15T11:01:00Z">
                <w:rPr>
                  <w:rStyle w:val="Hyperlink"/>
                  <w:noProof/>
                  <w:szCs w:val="24"/>
                </w:rPr>
              </w:rPrChange>
            </w:rPr>
            <w:delText>herwin-azis@supreme-energy.com</w:delText>
          </w:r>
          <w:r w:rsidRPr="00F72FED" w:rsidDel="004E7642">
            <w:rPr>
              <w:b/>
              <w:szCs w:val="24"/>
              <w:rPrChange w:id="3315" w:author="herwin-azis" w:date="2016-12-15T11:01:00Z">
                <w:rPr>
                  <w:noProof/>
                  <w:color w:val="0000FF"/>
                  <w:u w:val="single"/>
                </w:rPr>
              </w:rPrChange>
            </w:rPr>
            <w:fldChar w:fldCharType="end"/>
          </w:r>
          <w:r w:rsidRPr="00F72FED">
            <w:rPr>
              <w:b/>
              <w:szCs w:val="24"/>
              <w:rPrChange w:id="3316" w:author="herwin-azis" w:date="2016-12-15T11:01:00Z">
                <w:rPr>
                  <w:noProof/>
                  <w:color w:val="0000FF"/>
                  <w:szCs w:val="24"/>
                  <w:u w:val="single"/>
                  <w:lang w:val="id-ID"/>
                </w:rPr>
              </w:rPrChange>
            </w:rPr>
            <w:delText xml:space="preserve"> ), Ridwan Permana (</w:delText>
          </w:r>
          <w:r w:rsidRPr="00F72FED" w:rsidDel="004E7642">
            <w:rPr>
              <w:b/>
              <w:szCs w:val="24"/>
              <w:rPrChange w:id="3317" w:author="herwin-azis" w:date="2016-12-15T11:01:00Z">
                <w:rPr>
                  <w:color w:val="0000FF"/>
                  <w:u w:val="single"/>
                </w:rPr>
              </w:rPrChange>
            </w:rPr>
            <w:fldChar w:fldCharType="begin"/>
          </w:r>
          <w:r w:rsidRPr="00F72FED">
            <w:rPr>
              <w:b/>
              <w:szCs w:val="24"/>
              <w:rPrChange w:id="3318" w:author="herwin-azis" w:date="2016-12-15T11:01:00Z">
                <w:rPr>
                  <w:color w:val="0000FF"/>
                  <w:u w:val="single"/>
                </w:rPr>
              </w:rPrChange>
            </w:rPr>
            <w:delInstrText xml:space="preserve"> HYPERLINK "mailto:ridwan-sidik@supreme-energy.com" </w:delInstrText>
          </w:r>
          <w:r w:rsidRPr="00F72FED" w:rsidDel="004E7642">
            <w:rPr>
              <w:b/>
              <w:szCs w:val="24"/>
              <w:rPrChange w:id="3319" w:author="herwin-azis" w:date="2016-12-15T11:01:00Z">
                <w:rPr>
                  <w:color w:val="0000FF"/>
                  <w:u w:val="single"/>
                </w:rPr>
              </w:rPrChange>
            </w:rPr>
            <w:fldChar w:fldCharType="separate"/>
          </w:r>
          <w:r w:rsidRPr="00F72FED">
            <w:rPr>
              <w:szCs w:val="24"/>
              <w:rPrChange w:id="3320" w:author="herwin-azis" w:date="2016-12-15T11:01:00Z">
                <w:rPr>
                  <w:rStyle w:val="Hyperlink"/>
                </w:rPr>
              </w:rPrChange>
            </w:rPr>
            <w:delText>ridwan-sidik@supreme-energy.com</w:delText>
          </w:r>
          <w:r w:rsidRPr="00F72FED" w:rsidDel="004E7642">
            <w:rPr>
              <w:b/>
              <w:szCs w:val="24"/>
              <w:rPrChange w:id="3321" w:author="herwin-azis" w:date="2016-12-15T11:01:00Z">
                <w:rPr>
                  <w:color w:val="0000FF"/>
                  <w:u w:val="single"/>
                </w:rPr>
              </w:rPrChange>
            </w:rPr>
            <w:fldChar w:fldCharType="end"/>
          </w:r>
          <w:r w:rsidRPr="00F72FED">
            <w:rPr>
              <w:b/>
              <w:szCs w:val="24"/>
              <w:rPrChange w:id="3322" w:author="herwin-azis" w:date="2016-12-15T11:01:00Z">
                <w:rPr>
                  <w:color w:val="0000FF"/>
                  <w:u w:val="single"/>
                </w:rPr>
              </w:rPrChange>
            </w:rPr>
            <w:delText xml:space="preserve">), </w:delText>
          </w:r>
        </w:del>
      </w:ins>
    </w:p>
    <w:p w:rsidR="007B4E01" w:rsidRPr="00F72FED" w:rsidRDefault="007B4E01">
      <w:pPr>
        <w:pStyle w:val="ListParagraph"/>
        <w:ind w:hanging="720"/>
        <w:rPr>
          <w:del w:id="3323" w:author="Alfiady" w:date="2016-04-19T15:44:00Z"/>
          <w:b/>
          <w:szCs w:val="24"/>
          <w:rPrChange w:id="3324" w:author="herwin-azis" w:date="2016-12-15T11:01:00Z">
            <w:rPr>
              <w:del w:id="3325" w:author="Alfiady" w:date="2016-04-19T15:44:00Z"/>
              <w:noProof/>
            </w:rPr>
          </w:rPrChange>
        </w:rPr>
        <w:pPrChange w:id="3326" w:author="herwin-azis" w:date="2016-12-14T10:37:00Z">
          <w:pPr>
            <w:pStyle w:val="ListParagraph"/>
            <w:numPr>
              <w:numId w:val="7"/>
            </w:numPr>
            <w:ind w:left="1080" w:hanging="360"/>
            <w:jc w:val="both"/>
          </w:pPr>
        </w:pPrChange>
      </w:pPr>
      <w:del w:id="3327" w:author="Alfiady" w:date="2016-04-19T15:44:00Z">
        <w:r w:rsidRPr="00F72FED">
          <w:rPr>
            <w:b/>
            <w:szCs w:val="24"/>
            <w:rPrChange w:id="3328" w:author="herwin-azis" w:date="2016-12-15T11:01:00Z">
              <w:rPr>
                <w:color w:val="0000FF"/>
                <w:u w:val="single"/>
                <w:lang w:val="id-ID"/>
              </w:rPr>
            </w:rPrChange>
          </w:rPr>
          <w:delText>, Ridwan Permana (</w:delText>
        </w:r>
        <w:r w:rsidRPr="00F72FED" w:rsidDel="004E7642">
          <w:rPr>
            <w:b/>
            <w:szCs w:val="24"/>
            <w:rPrChange w:id="3329" w:author="herwin-azis" w:date="2016-12-15T11:01:00Z">
              <w:rPr>
                <w:color w:val="0000FF"/>
                <w:u w:val="single"/>
                <w:lang w:val="id-ID"/>
              </w:rPr>
            </w:rPrChange>
          </w:rPr>
          <w:fldChar w:fldCharType="begin"/>
        </w:r>
        <w:r w:rsidRPr="00F72FED">
          <w:rPr>
            <w:b/>
            <w:szCs w:val="24"/>
            <w:rPrChange w:id="3330" w:author="herwin-azis" w:date="2016-12-15T11:01:00Z">
              <w:rPr>
                <w:color w:val="0000FF"/>
                <w:u w:val="single"/>
                <w:lang w:val="id-ID"/>
              </w:rPr>
            </w:rPrChange>
          </w:rPr>
          <w:delInstrText xml:space="preserve"> HYPERLINK "mailto:ridwan-sidik@supreme-energy.com" </w:delInstrText>
        </w:r>
        <w:r w:rsidRPr="00F72FED" w:rsidDel="004E7642">
          <w:rPr>
            <w:b/>
            <w:szCs w:val="24"/>
            <w:rPrChange w:id="3331" w:author="herwin-azis" w:date="2016-12-15T11:01:00Z">
              <w:rPr>
                <w:color w:val="0000FF"/>
                <w:u w:val="single"/>
                <w:lang w:val="id-ID"/>
              </w:rPr>
            </w:rPrChange>
          </w:rPr>
          <w:fldChar w:fldCharType="separate"/>
        </w:r>
        <w:r w:rsidRPr="00F72FED">
          <w:rPr>
            <w:szCs w:val="24"/>
            <w:rPrChange w:id="3332" w:author="herwin-azis" w:date="2016-12-15T11:01:00Z">
              <w:rPr>
                <w:rStyle w:val="Hyperlink"/>
                <w:lang w:val="id-ID"/>
              </w:rPr>
            </w:rPrChange>
          </w:rPr>
          <w:delText>ridwan-sidik@supreme-energy.com</w:delText>
        </w:r>
        <w:r w:rsidRPr="00F72FED" w:rsidDel="004E7642">
          <w:rPr>
            <w:b/>
            <w:szCs w:val="24"/>
            <w:rPrChange w:id="3333" w:author="herwin-azis" w:date="2016-12-15T11:01:00Z">
              <w:rPr>
                <w:color w:val="0000FF"/>
                <w:u w:val="single"/>
                <w:lang w:val="id-ID"/>
              </w:rPr>
            </w:rPrChange>
          </w:rPr>
          <w:fldChar w:fldCharType="end"/>
        </w:r>
        <w:r w:rsidRPr="00F72FED">
          <w:rPr>
            <w:b/>
            <w:szCs w:val="24"/>
            <w:rPrChange w:id="3334" w:author="herwin-azis" w:date="2016-12-15T11:01:00Z">
              <w:rPr>
                <w:color w:val="0000FF"/>
                <w:u w:val="single"/>
                <w:lang w:val="id-ID"/>
              </w:rPr>
            </w:rPrChange>
          </w:rPr>
          <w:delText xml:space="preserve"> ), Mauliate Agustinus (</w:delText>
        </w:r>
        <w:r w:rsidRPr="00F72FED" w:rsidDel="004E7642">
          <w:rPr>
            <w:b/>
            <w:szCs w:val="24"/>
            <w:rPrChange w:id="3335" w:author="herwin-azis" w:date="2016-12-15T11:01:00Z">
              <w:rPr>
                <w:color w:val="0000FF"/>
                <w:u w:val="single"/>
                <w:lang w:val="id-ID"/>
              </w:rPr>
            </w:rPrChange>
          </w:rPr>
          <w:fldChar w:fldCharType="begin"/>
        </w:r>
        <w:r w:rsidRPr="00F72FED">
          <w:rPr>
            <w:b/>
            <w:szCs w:val="24"/>
            <w:rPrChange w:id="3336" w:author="herwin-azis" w:date="2016-12-15T11:01:00Z">
              <w:rPr>
                <w:color w:val="0000FF"/>
                <w:u w:val="single"/>
                <w:lang w:val="id-ID"/>
              </w:rPr>
            </w:rPrChange>
          </w:rPr>
          <w:delInstrText xml:space="preserve"> HYPERLINK "mailto:mauliate-sihotang@supreme-energy.com" </w:delInstrText>
        </w:r>
        <w:r w:rsidRPr="00F72FED" w:rsidDel="004E7642">
          <w:rPr>
            <w:b/>
            <w:szCs w:val="24"/>
            <w:rPrChange w:id="3337" w:author="herwin-azis" w:date="2016-12-15T11:01:00Z">
              <w:rPr>
                <w:color w:val="0000FF"/>
                <w:u w:val="single"/>
                <w:lang w:val="id-ID"/>
              </w:rPr>
            </w:rPrChange>
          </w:rPr>
          <w:fldChar w:fldCharType="separate"/>
        </w:r>
        <w:r w:rsidRPr="00F72FED">
          <w:rPr>
            <w:szCs w:val="24"/>
            <w:rPrChange w:id="3338" w:author="herwin-azis" w:date="2016-12-15T11:01:00Z">
              <w:rPr>
                <w:rStyle w:val="Hyperlink"/>
                <w:lang w:val="id-ID"/>
              </w:rPr>
            </w:rPrChange>
          </w:rPr>
          <w:delText>mauliate-sihotang@supreme-energy.com</w:delText>
        </w:r>
        <w:r w:rsidRPr="00F72FED" w:rsidDel="004E7642">
          <w:rPr>
            <w:b/>
            <w:szCs w:val="24"/>
            <w:rPrChange w:id="3339" w:author="herwin-azis" w:date="2016-12-15T11:01:00Z">
              <w:rPr>
                <w:color w:val="0000FF"/>
                <w:u w:val="single"/>
                <w:lang w:val="id-ID"/>
              </w:rPr>
            </w:rPrChange>
          </w:rPr>
          <w:fldChar w:fldCharType="end"/>
        </w:r>
        <w:r w:rsidRPr="00F72FED">
          <w:rPr>
            <w:b/>
            <w:szCs w:val="24"/>
            <w:rPrChange w:id="3340" w:author="herwin-azis" w:date="2016-12-15T11:01:00Z">
              <w:rPr>
                <w:color w:val="0000FF"/>
                <w:u w:val="single"/>
                <w:lang w:val="id-ID"/>
              </w:rPr>
            </w:rPrChange>
          </w:rPr>
          <w:delText xml:space="preserve"> ) for technical matters.</w:delText>
        </w:r>
      </w:del>
    </w:p>
    <w:p w:rsidR="007B4E01" w:rsidRPr="00F72FED" w:rsidRDefault="007B4E01">
      <w:pPr>
        <w:pStyle w:val="ListParagraph"/>
        <w:ind w:hanging="720"/>
        <w:rPr>
          <w:ins w:id="3341" w:author="user" w:date="2015-11-16T14:27:00Z"/>
          <w:del w:id="3342" w:author="Alfiady" w:date="2016-04-19T15:44:00Z"/>
          <w:b/>
          <w:szCs w:val="24"/>
          <w:rPrChange w:id="3343" w:author="herwin-azis" w:date="2016-12-15T11:01:00Z">
            <w:rPr>
              <w:ins w:id="3344" w:author="user" w:date="2015-11-16T14:27:00Z"/>
              <w:del w:id="3345" w:author="Alfiady" w:date="2016-04-19T15:44:00Z"/>
            </w:rPr>
          </w:rPrChange>
        </w:rPr>
        <w:pPrChange w:id="3346" w:author="herwin-azis" w:date="2016-12-14T10:37:00Z">
          <w:pPr>
            <w:pStyle w:val="ListParagraph"/>
            <w:numPr>
              <w:numId w:val="3"/>
            </w:numPr>
            <w:ind w:left="851" w:hanging="360"/>
            <w:jc w:val="both"/>
          </w:pPr>
        </w:pPrChange>
      </w:pPr>
      <w:ins w:id="3347" w:author="user" w:date="2015-11-06T15:05:00Z">
        <w:del w:id="3348" w:author="Alfiady" w:date="2016-04-19T15:44:00Z">
          <w:r w:rsidRPr="00F72FED">
            <w:rPr>
              <w:b/>
              <w:szCs w:val="24"/>
              <w:rPrChange w:id="3349" w:author="herwin-azis" w:date="2016-12-15T11:01:00Z">
                <w:rPr>
                  <w:noProof/>
                  <w:color w:val="0000FF"/>
                  <w:szCs w:val="24"/>
                  <w:u w:val="single"/>
                </w:rPr>
              </w:rPrChange>
            </w:rPr>
            <w:delText>Contractual:</w:delText>
          </w:r>
        </w:del>
      </w:ins>
      <w:ins w:id="3350" w:author="user" w:date="2015-11-16T14:01:00Z">
        <w:del w:id="3351" w:author="Alfiady" w:date="2016-04-19T15:44:00Z">
          <w:r w:rsidRPr="00F72FED">
            <w:rPr>
              <w:b/>
              <w:szCs w:val="24"/>
              <w:rPrChange w:id="3352" w:author="herwin-azis" w:date="2016-12-15T11:01:00Z">
                <w:rPr>
                  <w:noProof/>
                  <w:color w:val="0000FF"/>
                  <w:u w:val="single"/>
                </w:rPr>
              </w:rPrChange>
            </w:rPr>
            <w:delText xml:space="preserve"> </w:delText>
          </w:r>
        </w:del>
      </w:ins>
      <w:del w:id="3353" w:author="Alfiady" w:date="2016-04-19T15:44:00Z">
        <w:r w:rsidRPr="00F72FED">
          <w:rPr>
            <w:b/>
            <w:szCs w:val="24"/>
            <w:rPrChange w:id="3354" w:author="herwin-azis" w:date="2016-12-15T11:01:00Z">
              <w:rPr>
                <w:noProof/>
                <w:color w:val="0000FF"/>
                <w:u w:val="single"/>
              </w:rPr>
            </w:rPrChange>
          </w:rPr>
          <w:delText>Meidina Dwisavira (</w:delText>
        </w:r>
        <w:r w:rsidRPr="00F72FED" w:rsidDel="004E7642">
          <w:rPr>
            <w:b/>
            <w:rPrChange w:id="3355" w:author="herwin-azis" w:date="2016-12-15T11:01:00Z">
              <w:rPr>
                <w:rStyle w:val="Hyperlink"/>
                <w:szCs w:val="24"/>
              </w:rPr>
            </w:rPrChange>
          </w:rPr>
          <w:fldChar w:fldCharType="begin"/>
        </w:r>
        <w:r w:rsidRPr="00F72FED">
          <w:rPr>
            <w:b/>
            <w:szCs w:val="24"/>
            <w:rPrChange w:id="3356" w:author="herwin-azis" w:date="2016-12-15T11:01:00Z">
              <w:rPr>
                <w:color w:val="0000FF"/>
                <w:u w:val="single"/>
              </w:rPr>
            </w:rPrChange>
          </w:rPr>
          <w:delInstrText xml:space="preserve"> HYPERLINK "mailto:meidina-dwisavira@supreme-energy.com" </w:delInstrText>
        </w:r>
        <w:r w:rsidRPr="00F72FED" w:rsidDel="004E7642">
          <w:rPr>
            <w:b/>
            <w:rPrChange w:id="3357" w:author="herwin-azis" w:date="2016-12-15T11:01:00Z">
              <w:rPr>
                <w:rStyle w:val="Hyperlink"/>
                <w:szCs w:val="24"/>
              </w:rPr>
            </w:rPrChange>
          </w:rPr>
          <w:fldChar w:fldCharType="separate"/>
        </w:r>
        <w:r w:rsidRPr="00F72FED">
          <w:rPr>
            <w:rPrChange w:id="3358" w:author="herwin-azis" w:date="2016-12-15T11:01:00Z">
              <w:rPr>
                <w:rStyle w:val="Hyperlink"/>
                <w:szCs w:val="24"/>
              </w:rPr>
            </w:rPrChange>
          </w:rPr>
          <w:delText>meidina-dwisavira@supreme-energy.com</w:delText>
        </w:r>
        <w:r w:rsidRPr="00F72FED" w:rsidDel="004E7642">
          <w:rPr>
            <w:rPrChange w:id="3359" w:author="herwin-azis" w:date="2016-12-15T11:01:00Z">
              <w:rPr>
                <w:rStyle w:val="Hyperlink"/>
                <w:szCs w:val="24"/>
              </w:rPr>
            </w:rPrChange>
          </w:rPr>
          <w:fldChar w:fldCharType="end"/>
        </w:r>
        <w:r w:rsidRPr="00F72FED">
          <w:rPr>
            <w:b/>
            <w:szCs w:val="24"/>
            <w:rPrChange w:id="3360" w:author="herwin-azis" w:date="2016-12-15T11:01:00Z">
              <w:rPr>
                <w:color w:val="0000FF"/>
                <w:u w:val="single"/>
              </w:rPr>
            </w:rPrChange>
          </w:rPr>
          <w:delText>)</w:delText>
        </w:r>
      </w:del>
    </w:p>
    <w:p w:rsidR="007B4E01" w:rsidRPr="00F72FED" w:rsidRDefault="007B4E01">
      <w:pPr>
        <w:pStyle w:val="ListParagraph"/>
        <w:ind w:hanging="720"/>
        <w:rPr>
          <w:ins w:id="3361" w:author="user" w:date="2015-11-16T14:27:00Z"/>
          <w:del w:id="3362" w:author="Alfiady" w:date="2016-04-19T15:44:00Z"/>
          <w:b/>
          <w:szCs w:val="24"/>
          <w:rPrChange w:id="3363" w:author="herwin-azis" w:date="2016-12-15T11:01:00Z">
            <w:rPr>
              <w:ins w:id="3364" w:author="user" w:date="2015-11-16T14:27:00Z"/>
              <w:del w:id="3365" w:author="Alfiady" w:date="2016-04-19T15:44:00Z"/>
            </w:rPr>
          </w:rPrChange>
        </w:rPr>
        <w:pPrChange w:id="3366" w:author="herwin-azis" w:date="2016-12-14T10:37:00Z">
          <w:pPr>
            <w:pStyle w:val="ListParagraph"/>
            <w:numPr>
              <w:numId w:val="3"/>
            </w:numPr>
            <w:ind w:left="851" w:hanging="360"/>
            <w:jc w:val="both"/>
          </w:pPr>
        </w:pPrChange>
      </w:pPr>
      <w:ins w:id="3367" w:author="user" w:date="2015-11-16T11:11:00Z">
        <w:del w:id="3368" w:author="Alfiady" w:date="2016-04-19T15:44:00Z">
          <w:r w:rsidRPr="00F72FED">
            <w:rPr>
              <w:b/>
              <w:szCs w:val="24"/>
              <w:rPrChange w:id="3369" w:author="herwin-azis" w:date="2016-12-15T11:01:00Z">
                <w:rPr>
                  <w:color w:val="0000FF"/>
                  <w:u w:val="single"/>
                </w:rPr>
              </w:rPrChange>
            </w:rPr>
            <w:delText>Invoice and payment:</w:delText>
          </w:r>
        </w:del>
      </w:ins>
      <w:ins w:id="3370" w:author="user" w:date="2015-11-16T14:01:00Z">
        <w:del w:id="3371" w:author="Alfiady" w:date="2016-04-19T15:44:00Z">
          <w:r w:rsidRPr="00F72FED">
            <w:rPr>
              <w:b/>
              <w:szCs w:val="24"/>
              <w:rPrChange w:id="3372" w:author="herwin-azis" w:date="2016-12-15T11:01:00Z">
                <w:rPr>
                  <w:color w:val="0000FF"/>
                  <w:u w:val="single"/>
                </w:rPr>
              </w:rPrChange>
            </w:rPr>
            <w:delText xml:space="preserve"> </w:delText>
          </w:r>
        </w:del>
      </w:ins>
      <w:ins w:id="3373" w:author="user" w:date="2015-11-16T11:10:00Z">
        <w:del w:id="3374" w:author="Alfiady" w:date="2016-04-19T15:44:00Z">
          <w:r w:rsidRPr="00F72FED">
            <w:rPr>
              <w:b/>
              <w:szCs w:val="24"/>
              <w:rPrChange w:id="3375" w:author="herwin-azis" w:date="2016-12-15T11:01:00Z">
                <w:rPr>
                  <w:noProof/>
                  <w:color w:val="0000FF"/>
                  <w:u w:val="single"/>
                </w:rPr>
              </w:rPrChange>
            </w:rPr>
            <w:delText>Ketut Murniata (</w:delText>
          </w:r>
          <w:r w:rsidRPr="00F72FED" w:rsidDel="004E7642">
            <w:rPr>
              <w:b/>
              <w:rPrChange w:id="3376" w:author="herwin-azis" w:date="2016-12-15T11:01:00Z">
                <w:rPr>
                  <w:rStyle w:val="Hyperlink"/>
                  <w:noProof/>
                  <w:szCs w:val="24"/>
                </w:rPr>
              </w:rPrChange>
            </w:rPr>
            <w:fldChar w:fldCharType="begin"/>
          </w:r>
          <w:r w:rsidRPr="00F72FED">
            <w:rPr>
              <w:b/>
              <w:szCs w:val="24"/>
              <w:rPrChange w:id="3377" w:author="herwin-azis" w:date="2016-12-15T11:01:00Z">
                <w:rPr>
                  <w:color w:val="0000FF"/>
                  <w:u w:val="single"/>
                </w:rPr>
              </w:rPrChange>
            </w:rPr>
            <w:delInstrText xml:space="preserve"> HYPERLINK "mailto:ketut-murniata@supreme-energy.com" </w:delInstrText>
          </w:r>
          <w:r w:rsidRPr="00F72FED" w:rsidDel="004E7642">
            <w:rPr>
              <w:b/>
              <w:rPrChange w:id="3378" w:author="herwin-azis" w:date="2016-12-15T11:01:00Z">
                <w:rPr>
                  <w:rStyle w:val="Hyperlink"/>
                  <w:noProof/>
                  <w:szCs w:val="24"/>
                </w:rPr>
              </w:rPrChange>
            </w:rPr>
            <w:fldChar w:fldCharType="separate"/>
          </w:r>
          <w:r w:rsidRPr="00F72FED">
            <w:rPr>
              <w:rPrChange w:id="3379" w:author="herwin-azis" w:date="2016-12-15T11:01:00Z">
                <w:rPr>
                  <w:rStyle w:val="Hyperlink"/>
                  <w:noProof/>
                  <w:szCs w:val="24"/>
                </w:rPr>
              </w:rPrChange>
            </w:rPr>
            <w:delText>ketut-murniata@supreme-energy.com</w:delText>
          </w:r>
          <w:r w:rsidRPr="00F72FED" w:rsidDel="004E7642">
            <w:rPr>
              <w:rPrChange w:id="3380" w:author="herwin-azis" w:date="2016-12-15T11:01:00Z">
                <w:rPr>
                  <w:rStyle w:val="Hyperlink"/>
                  <w:noProof/>
                  <w:szCs w:val="24"/>
                </w:rPr>
              </w:rPrChange>
            </w:rPr>
            <w:fldChar w:fldCharType="end"/>
          </w:r>
          <w:r w:rsidRPr="00F72FED">
            <w:rPr>
              <w:b/>
              <w:szCs w:val="24"/>
              <w:rPrChange w:id="3381" w:author="herwin-azis" w:date="2016-12-15T11:01:00Z">
                <w:rPr>
                  <w:color w:val="0000FF"/>
                  <w:u w:val="single"/>
                </w:rPr>
              </w:rPrChange>
            </w:rPr>
            <w:delText>)</w:delText>
          </w:r>
        </w:del>
      </w:ins>
    </w:p>
    <w:p w:rsidR="007B4E01" w:rsidRPr="00F72FED" w:rsidRDefault="007B4E01">
      <w:pPr>
        <w:pStyle w:val="ListParagraph"/>
        <w:ind w:hanging="720"/>
        <w:rPr>
          <w:ins w:id="3382" w:author="user" w:date="2015-11-16T11:10:00Z"/>
          <w:del w:id="3383" w:author="Alfiady" w:date="2016-04-19T15:44:00Z"/>
          <w:b/>
          <w:szCs w:val="24"/>
          <w:rPrChange w:id="3384" w:author="herwin-azis" w:date="2016-12-15T11:01:00Z">
            <w:rPr>
              <w:ins w:id="3385" w:author="user" w:date="2015-11-16T11:10:00Z"/>
              <w:del w:id="3386" w:author="Alfiady" w:date="2016-04-19T15:44:00Z"/>
              <w:noProof/>
            </w:rPr>
          </w:rPrChange>
        </w:rPr>
        <w:pPrChange w:id="3387" w:author="herwin-azis" w:date="2016-12-14T10:37:00Z">
          <w:pPr>
            <w:pStyle w:val="ListParagraph"/>
            <w:numPr>
              <w:numId w:val="3"/>
            </w:numPr>
            <w:ind w:left="851" w:hanging="360"/>
            <w:jc w:val="both"/>
          </w:pPr>
        </w:pPrChange>
      </w:pPr>
    </w:p>
    <w:p w:rsidR="007B4E01" w:rsidRPr="00F72FED" w:rsidRDefault="007B4E01">
      <w:pPr>
        <w:pStyle w:val="ListParagraph"/>
        <w:ind w:hanging="720"/>
        <w:rPr>
          <w:del w:id="3388" w:author="Alfiady" w:date="2016-04-19T15:44:00Z"/>
          <w:b/>
          <w:szCs w:val="24"/>
          <w:rPrChange w:id="3389" w:author="herwin-azis" w:date="2016-12-15T11:01:00Z">
            <w:rPr>
              <w:del w:id="3390" w:author="Alfiady" w:date="2016-04-19T15:44:00Z"/>
              <w:noProof/>
            </w:rPr>
          </w:rPrChange>
        </w:rPr>
        <w:pPrChange w:id="3391" w:author="herwin-azis" w:date="2016-12-14T10:37:00Z">
          <w:pPr>
            <w:pStyle w:val="ListParagraph"/>
            <w:numPr>
              <w:numId w:val="7"/>
            </w:numPr>
            <w:ind w:left="851" w:hanging="360"/>
            <w:jc w:val="both"/>
          </w:pPr>
        </w:pPrChange>
      </w:pPr>
      <w:del w:id="3392" w:author="Alfiady" w:date="2016-04-19T15:44:00Z">
        <w:r w:rsidRPr="00F72FED">
          <w:rPr>
            <w:b/>
            <w:szCs w:val="24"/>
            <w:rPrChange w:id="3393" w:author="herwin-azis" w:date="2016-12-15T11:01:00Z">
              <w:rPr>
                <w:color w:val="0000FF"/>
                <w:u w:val="single"/>
              </w:rPr>
            </w:rPrChange>
          </w:rPr>
          <w:delText xml:space="preserve"> for non-technical matters.</w:delText>
        </w:r>
      </w:del>
    </w:p>
    <w:p w:rsidR="007B4E01" w:rsidRPr="00F72FED" w:rsidRDefault="007B4E01">
      <w:pPr>
        <w:pStyle w:val="ListParagraph"/>
        <w:ind w:hanging="720"/>
        <w:rPr>
          <w:del w:id="3394" w:author="Alfiady" w:date="2016-04-19T15:44:00Z"/>
          <w:b/>
          <w:szCs w:val="24"/>
          <w:rPrChange w:id="3395" w:author="herwin-azis" w:date="2016-12-15T11:01:00Z">
            <w:rPr>
              <w:del w:id="3396" w:author="Alfiady" w:date="2016-04-19T15:44:00Z"/>
              <w:noProof/>
            </w:rPr>
          </w:rPrChange>
        </w:rPr>
        <w:pPrChange w:id="3397" w:author="herwin-azis" w:date="2016-12-14T10:37:00Z">
          <w:pPr>
            <w:pStyle w:val="ListParagraph"/>
            <w:numPr>
              <w:numId w:val="7"/>
            </w:numPr>
            <w:ind w:left="851" w:hanging="360"/>
            <w:jc w:val="both"/>
          </w:pPr>
        </w:pPrChange>
      </w:pPr>
      <w:del w:id="3398" w:author="Alfiady" w:date="2016-04-19T15:44:00Z">
        <w:r w:rsidRPr="00F72FED">
          <w:rPr>
            <w:b/>
            <w:szCs w:val="24"/>
            <w:rPrChange w:id="3399" w:author="herwin-azis" w:date="2016-12-15T11:01:00Z">
              <w:rPr>
                <w:noProof/>
                <w:color w:val="0000FF"/>
                <w:u w:val="single"/>
              </w:rPr>
            </w:rPrChange>
          </w:rPr>
          <w:delText>Ketut Murniata (</w:delText>
        </w:r>
        <w:r w:rsidRPr="00F72FED" w:rsidDel="004E7642">
          <w:rPr>
            <w:b/>
            <w:rPrChange w:id="3400" w:author="herwin-azis" w:date="2016-12-15T11:01:00Z">
              <w:rPr>
                <w:rStyle w:val="Hyperlink"/>
                <w:noProof/>
                <w:szCs w:val="24"/>
              </w:rPr>
            </w:rPrChange>
          </w:rPr>
          <w:fldChar w:fldCharType="begin"/>
        </w:r>
        <w:r w:rsidRPr="00F72FED">
          <w:rPr>
            <w:b/>
            <w:szCs w:val="24"/>
            <w:rPrChange w:id="3401" w:author="herwin-azis" w:date="2016-12-15T11:01:00Z">
              <w:rPr>
                <w:color w:val="0000FF"/>
                <w:u w:val="single"/>
              </w:rPr>
            </w:rPrChange>
          </w:rPr>
          <w:delInstrText xml:space="preserve"> HYPERLINK "mailto:ketut-murniata@supreme-energy.com" </w:delInstrText>
        </w:r>
        <w:r w:rsidRPr="00F72FED" w:rsidDel="004E7642">
          <w:rPr>
            <w:b/>
            <w:rPrChange w:id="3402" w:author="herwin-azis" w:date="2016-12-15T11:01:00Z">
              <w:rPr>
                <w:rStyle w:val="Hyperlink"/>
                <w:noProof/>
                <w:szCs w:val="24"/>
              </w:rPr>
            </w:rPrChange>
          </w:rPr>
          <w:fldChar w:fldCharType="separate"/>
        </w:r>
        <w:r w:rsidRPr="00F72FED">
          <w:rPr>
            <w:rPrChange w:id="3403" w:author="herwin-azis" w:date="2016-12-15T11:01:00Z">
              <w:rPr>
                <w:rStyle w:val="Hyperlink"/>
                <w:noProof/>
                <w:szCs w:val="24"/>
              </w:rPr>
            </w:rPrChange>
          </w:rPr>
          <w:delText>ketut-murniata@supreme-energy.com</w:delText>
        </w:r>
        <w:r w:rsidRPr="00F72FED" w:rsidDel="004E7642">
          <w:rPr>
            <w:rPrChange w:id="3404" w:author="herwin-azis" w:date="2016-12-15T11:01:00Z">
              <w:rPr>
                <w:rStyle w:val="Hyperlink"/>
                <w:noProof/>
                <w:szCs w:val="24"/>
              </w:rPr>
            </w:rPrChange>
          </w:rPr>
          <w:fldChar w:fldCharType="end"/>
        </w:r>
        <w:r w:rsidRPr="00F72FED">
          <w:rPr>
            <w:b/>
            <w:szCs w:val="24"/>
            <w:rPrChange w:id="3405" w:author="herwin-azis" w:date="2016-12-15T11:01:00Z">
              <w:rPr>
                <w:color w:val="0000FF"/>
                <w:u w:val="single"/>
              </w:rPr>
            </w:rPrChange>
          </w:rPr>
          <w:delText>) for invoice and payment purpose.</w:delText>
        </w:r>
      </w:del>
    </w:p>
    <w:p w:rsidR="007B4E01" w:rsidRPr="00F72FED" w:rsidRDefault="007B4E01">
      <w:pPr>
        <w:pStyle w:val="ListParagraph"/>
        <w:ind w:hanging="720"/>
        <w:rPr>
          <w:del w:id="3406" w:author="Alfiady" w:date="2016-04-19T15:44:00Z"/>
          <w:b/>
          <w:szCs w:val="24"/>
          <w:rPrChange w:id="3407" w:author="herwin-azis" w:date="2016-12-15T11:01:00Z">
            <w:rPr>
              <w:del w:id="3408" w:author="Alfiady" w:date="2016-04-19T15:44:00Z"/>
              <w:noProof/>
            </w:rPr>
          </w:rPrChange>
        </w:rPr>
        <w:pPrChange w:id="3409" w:author="herwin-azis" w:date="2016-12-14T10:37:00Z">
          <w:pPr>
            <w:pStyle w:val="ListParagraph"/>
            <w:ind w:left="851"/>
            <w:jc w:val="both"/>
          </w:pPr>
        </w:pPrChange>
      </w:pPr>
    </w:p>
    <w:p w:rsidR="007B4E01" w:rsidRPr="00F72FED" w:rsidRDefault="007B4E01">
      <w:pPr>
        <w:pStyle w:val="ListParagraph"/>
        <w:ind w:hanging="720"/>
        <w:rPr>
          <w:del w:id="3410" w:author="Alfiady" w:date="2016-04-19T15:44:00Z"/>
          <w:b/>
          <w:szCs w:val="24"/>
          <w:rPrChange w:id="3411" w:author="herwin-azis" w:date="2016-12-15T11:01:00Z">
            <w:rPr>
              <w:del w:id="3412" w:author="Alfiady" w:date="2016-04-19T15:44:00Z"/>
              <w:noProof/>
            </w:rPr>
          </w:rPrChange>
        </w:rPr>
        <w:pPrChange w:id="3413" w:author="herwin-azis" w:date="2016-12-14T10:37:00Z">
          <w:pPr>
            <w:ind w:left="360"/>
            <w:jc w:val="both"/>
          </w:pPr>
        </w:pPrChange>
      </w:pPr>
      <w:del w:id="3414" w:author="Alfiady" w:date="2016-04-19T15:44:00Z">
        <w:r w:rsidRPr="00F72FED">
          <w:rPr>
            <w:b/>
            <w:szCs w:val="24"/>
            <w:rPrChange w:id="3415" w:author="herwin-azis" w:date="2016-12-15T11:01:00Z">
              <w:rPr>
                <w:noProof/>
                <w:color w:val="0000FF"/>
                <w:u w:val="single"/>
              </w:rPr>
            </w:rPrChange>
          </w:rPr>
          <w:delText>PT. SUPREME ENERGY RANTAU DEDAP</w:delText>
        </w:r>
      </w:del>
    </w:p>
    <w:p w:rsidR="007B4E01" w:rsidRPr="00F72FED" w:rsidRDefault="007B4E01">
      <w:pPr>
        <w:pStyle w:val="ListParagraph"/>
        <w:ind w:hanging="720"/>
        <w:rPr>
          <w:del w:id="3416" w:author="Alfiady" w:date="2016-04-19T15:44:00Z"/>
          <w:b/>
          <w:szCs w:val="24"/>
          <w:rPrChange w:id="3417" w:author="herwin-azis" w:date="2016-12-15T11:01:00Z">
            <w:rPr>
              <w:del w:id="3418" w:author="Alfiady" w:date="2016-04-19T15:44:00Z"/>
              <w:noProof/>
            </w:rPr>
          </w:rPrChange>
        </w:rPr>
        <w:pPrChange w:id="3419" w:author="herwin-azis" w:date="2016-12-14T10:37:00Z">
          <w:pPr>
            <w:ind w:left="360"/>
            <w:jc w:val="both"/>
          </w:pPr>
        </w:pPrChange>
      </w:pPr>
      <w:del w:id="3420" w:author="Alfiady" w:date="2016-04-19T15:44:00Z">
        <w:r w:rsidRPr="00F72FED">
          <w:rPr>
            <w:b/>
            <w:szCs w:val="24"/>
            <w:rPrChange w:id="3421" w:author="herwin-azis" w:date="2016-12-15T11:01:00Z">
              <w:rPr>
                <w:noProof/>
                <w:color w:val="0000FF"/>
                <w:u w:val="single"/>
              </w:rPr>
            </w:rPrChange>
          </w:rPr>
          <w:lastRenderedPageBreak/>
          <w:delText>Equity Tower, 18th floor</w:delText>
        </w:r>
      </w:del>
    </w:p>
    <w:p w:rsidR="007B4E01" w:rsidRPr="00F72FED" w:rsidRDefault="007B4E01">
      <w:pPr>
        <w:pStyle w:val="ListParagraph"/>
        <w:ind w:hanging="720"/>
        <w:rPr>
          <w:del w:id="3422" w:author="Alfiady" w:date="2016-04-19T15:44:00Z"/>
          <w:b/>
          <w:szCs w:val="24"/>
          <w:rPrChange w:id="3423" w:author="herwin-azis" w:date="2016-12-15T11:01:00Z">
            <w:rPr>
              <w:del w:id="3424" w:author="Alfiady" w:date="2016-04-19T15:44:00Z"/>
              <w:noProof/>
            </w:rPr>
          </w:rPrChange>
        </w:rPr>
        <w:pPrChange w:id="3425" w:author="herwin-azis" w:date="2016-12-14T10:37:00Z">
          <w:pPr>
            <w:ind w:left="360"/>
            <w:jc w:val="both"/>
          </w:pPr>
        </w:pPrChange>
      </w:pPr>
      <w:del w:id="3426" w:author="Alfiady" w:date="2016-04-19T15:44:00Z">
        <w:r w:rsidRPr="00F72FED">
          <w:rPr>
            <w:b/>
            <w:szCs w:val="24"/>
            <w:rPrChange w:id="3427" w:author="herwin-azis" w:date="2016-12-15T11:01:00Z">
              <w:rPr>
                <w:noProof/>
                <w:color w:val="0000FF"/>
                <w:u w:val="single"/>
              </w:rPr>
            </w:rPrChange>
          </w:rPr>
          <w:delText>Sudirman Central Business District, Lot. 9</w:delText>
        </w:r>
      </w:del>
    </w:p>
    <w:p w:rsidR="007B4E01" w:rsidRPr="00F72FED" w:rsidRDefault="007B4E01">
      <w:pPr>
        <w:pStyle w:val="ListParagraph"/>
        <w:ind w:hanging="720"/>
        <w:rPr>
          <w:del w:id="3428" w:author="Alfiady" w:date="2016-04-19T15:44:00Z"/>
          <w:b/>
          <w:szCs w:val="24"/>
          <w:rPrChange w:id="3429" w:author="herwin-azis" w:date="2016-12-15T11:01:00Z">
            <w:rPr>
              <w:del w:id="3430" w:author="Alfiady" w:date="2016-04-19T15:44:00Z"/>
              <w:noProof/>
              <w:szCs w:val="24"/>
              <w:lang w:val="id-ID"/>
            </w:rPr>
          </w:rPrChange>
        </w:rPr>
        <w:pPrChange w:id="3431" w:author="herwin-azis" w:date="2016-12-14T10:37:00Z">
          <w:pPr>
            <w:ind w:left="360"/>
            <w:jc w:val="both"/>
          </w:pPr>
        </w:pPrChange>
      </w:pPr>
      <w:del w:id="3432" w:author="Alfiady" w:date="2016-04-19T15:44:00Z">
        <w:r w:rsidRPr="00F72FED">
          <w:rPr>
            <w:b/>
            <w:szCs w:val="24"/>
            <w:rPrChange w:id="3433" w:author="herwin-azis" w:date="2016-12-15T11:01:00Z">
              <w:rPr>
                <w:noProof/>
                <w:color w:val="0000FF"/>
                <w:szCs w:val="24"/>
                <w:u w:val="single"/>
                <w:lang w:val="id-ID"/>
              </w:rPr>
            </w:rPrChange>
          </w:rPr>
          <w:delText>Jl. Sudirman Kav. 52-53, Jakarta 12190, Indonesia</w:delText>
        </w:r>
      </w:del>
    </w:p>
    <w:p w:rsidR="007B4E01" w:rsidRPr="00F72FED" w:rsidRDefault="007B4E01">
      <w:pPr>
        <w:pStyle w:val="ListParagraph"/>
        <w:ind w:hanging="720"/>
        <w:rPr>
          <w:ins w:id="3434" w:author="user" w:date="2015-11-18T08:05:00Z"/>
          <w:del w:id="3435" w:author="Alfiady" w:date="2016-04-19T15:44:00Z"/>
          <w:b/>
          <w:szCs w:val="24"/>
          <w:rPrChange w:id="3436" w:author="herwin-azis" w:date="2016-12-15T11:01:00Z">
            <w:rPr>
              <w:ins w:id="3437" w:author="user" w:date="2015-11-18T08:05:00Z"/>
              <w:del w:id="3438" w:author="Alfiady" w:date="2016-04-19T15:44:00Z"/>
              <w:noProof/>
            </w:rPr>
          </w:rPrChange>
        </w:rPr>
        <w:pPrChange w:id="3439" w:author="herwin-azis" w:date="2016-12-14T10:37:00Z">
          <w:pPr>
            <w:ind w:left="360"/>
            <w:jc w:val="both"/>
          </w:pPr>
        </w:pPrChange>
      </w:pPr>
      <w:del w:id="3440" w:author="Alfiady" w:date="2016-04-19T15:44:00Z">
        <w:r w:rsidRPr="00F72FED">
          <w:rPr>
            <w:b/>
            <w:szCs w:val="24"/>
            <w:rPrChange w:id="3441" w:author="herwin-azis" w:date="2016-12-15T11:01:00Z">
              <w:rPr>
                <w:noProof/>
                <w:color w:val="0000FF"/>
                <w:szCs w:val="24"/>
                <w:u w:val="single"/>
                <w:lang w:val="id-ID"/>
              </w:rPr>
            </w:rPrChange>
          </w:rPr>
          <w:delText>Phone  : +62 21 515 5222, Fax: +62 21 515 0173</w:delText>
        </w:r>
      </w:del>
    </w:p>
    <w:p w:rsidR="007B4E01" w:rsidRPr="00F72FED" w:rsidRDefault="007B4E01">
      <w:pPr>
        <w:pStyle w:val="ListParagraph"/>
        <w:ind w:hanging="720"/>
        <w:rPr>
          <w:ins w:id="3442" w:author="user" w:date="2015-11-18T08:05:00Z"/>
          <w:del w:id="3443" w:author="Alfiady" w:date="2016-04-19T15:44:00Z"/>
          <w:b/>
          <w:szCs w:val="24"/>
          <w:rPrChange w:id="3444" w:author="herwin-azis" w:date="2016-12-15T11:01:00Z">
            <w:rPr>
              <w:ins w:id="3445" w:author="user" w:date="2015-11-18T08:05:00Z"/>
              <w:del w:id="3446" w:author="Alfiady" w:date="2016-04-19T15:44:00Z"/>
              <w:noProof/>
            </w:rPr>
          </w:rPrChange>
        </w:rPr>
        <w:pPrChange w:id="3447" w:author="herwin-azis" w:date="2016-12-14T10:37:00Z">
          <w:pPr>
            <w:ind w:left="360"/>
            <w:jc w:val="both"/>
          </w:pPr>
        </w:pPrChange>
      </w:pPr>
    </w:p>
    <w:p w:rsidR="007B4E01" w:rsidRPr="00F72FED" w:rsidRDefault="007B4E01">
      <w:pPr>
        <w:pStyle w:val="ListParagraph"/>
        <w:ind w:hanging="720"/>
        <w:rPr>
          <w:ins w:id="3448" w:author="user" w:date="2015-11-18T08:06:00Z"/>
          <w:del w:id="3449" w:author="Alfiady" w:date="2016-04-19T15:44:00Z"/>
          <w:b/>
          <w:szCs w:val="24"/>
          <w:rPrChange w:id="3450" w:author="herwin-azis" w:date="2016-12-15T11:01:00Z">
            <w:rPr>
              <w:ins w:id="3451" w:author="user" w:date="2015-11-18T08:06:00Z"/>
              <w:del w:id="3452" w:author="Alfiady" w:date="2016-04-19T15:44:00Z"/>
              <w:u w:val="single"/>
            </w:rPr>
          </w:rPrChange>
        </w:rPr>
        <w:pPrChange w:id="3453" w:author="herwin-azis" w:date="2016-12-14T10:37:00Z">
          <w:pPr>
            <w:pStyle w:val="Header"/>
            <w:spacing w:after="120"/>
            <w:ind w:left="360"/>
            <w:jc w:val="both"/>
          </w:pPr>
        </w:pPrChange>
      </w:pPr>
      <w:ins w:id="3454" w:author="user" w:date="2015-11-18T08:06:00Z">
        <w:del w:id="3455" w:author="Alfiady" w:date="2016-04-19T15:44:00Z">
          <w:r w:rsidRPr="00F72FED">
            <w:rPr>
              <w:b/>
              <w:szCs w:val="24"/>
              <w:rPrChange w:id="3456" w:author="herwin-azis" w:date="2016-12-15T11:01:00Z">
                <w:rPr>
                  <w:color w:val="0000FF"/>
                  <w:u w:val="single"/>
                </w:rPr>
              </w:rPrChange>
            </w:rPr>
            <w:delText>CONTRACTOR:</w:delText>
          </w:r>
        </w:del>
      </w:ins>
    </w:p>
    <w:p w:rsidR="007B4E01" w:rsidRPr="00F72FED" w:rsidRDefault="007B4E01">
      <w:pPr>
        <w:pStyle w:val="ListParagraph"/>
        <w:ind w:hanging="720"/>
        <w:rPr>
          <w:ins w:id="3457" w:author="user" w:date="2015-11-18T08:06:00Z"/>
          <w:del w:id="3458" w:author="Alfiady" w:date="2016-04-19T15:44:00Z"/>
          <w:b/>
          <w:szCs w:val="24"/>
          <w:rPrChange w:id="3459" w:author="herwin-azis" w:date="2016-12-15T11:01:00Z">
            <w:rPr>
              <w:ins w:id="3460" w:author="user" w:date="2015-11-18T08:06:00Z"/>
              <w:del w:id="3461" w:author="Alfiady" w:date="2016-04-19T15:44:00Z"/>
            </w:rPr>
          </w:rPrChange>
        </w:rPr>
        <w:pPrChange w:id="3462" w:author="herwin-azis" w:date="2016-12-14T10:37:00Z">
          <w:pPr>
            <w:ind w:left="360"/>
          </w:pPr>
        </w:pPrChange>
      </w:pPr>
      <w:ins w:id="3463" w:author="user" w:date="2015-11-18T08:06:00Z">
        <w:del w:id="3464" w:author="Alfiady" w:date="2016-04-19T15:44:00Z">
          <w:r w:rsidRPr="00F72FED">
            <w:rPr>
              <w:b/>
              <w:szCs w:val="24"/>
              <w:rPrChange w:id="3465" w:author="herwin-azis" w:date="2016-12-15T11:01:00Z">
                <w:rPr>
                  <w:color w:val="0000FF"/>
                  <w:u w:val="single"/>
                </w:rPr>
              </w:rPrChange>
            </w:rPr>
            <w:delText>LKFT UGM</w:delText>
          </w:r>
        </w:del>
      </w:ins>
    </w:p>
    <w:p w:rsidR="007B4E01" w:rsidRPr="00F72FED" w:rsidRDefault="007B4E01">
      <w:pPr>
        <w:pStyle w:val="ListParagraph"/>
        <w:ind w:hanging="720"/>
        <w:rPr>
          <w:ins w:id="3466" w:author="user" w:date="2015-11-18T08:06:00Z"/>
          <w:del w:id="3467" w:author="Alfiady" w:date="2016-04-19T15:44:00Z"/>
          <w:b/>
          <w:szCs w:val="24"/>
          <w:rPrChange w:id="3468" w:author="herwin-azis" w:date="2016-12-15T11:01:00Z">
            <w:rPr>
              <w:ins w:id="3469" w:author="user" w:date="2015-11-18T08:06:00Z"/>
              <w:del w:id="3470" w:author="Alfiady" w:date="2016-04-19T15:44:00Z"/>
            </w:rPr>
          </w:rPrChange>
        </w:rPr>
        <w:pPrChange w:id="3471" w:author="herwin-azis" w:date="2016-12-14T10:37:00Z">
          <w:pPr>
            <w:ind w:left="360"/>
          </w:pPr>
        </w:pPrChange>
      </w:pPr>
      <w:ins w:id="3472" w:author="user" w:date="2015-11-18T08:07:00Z">
        <w:del w:id="3473" w:author="Alfiady" w:date="2016-04-19T15:44:00Z">
          <w:r w:rsidRPr="00F72FED">
            <w:rPr>
              <w:b/>
              <w:szCs w:val="24"/>
              <w:rPrChange w:id="3474" w:author="herwin-azis" w:date="2016-12-15T11:01:00Z">
                <w:rPr>
                  <w:color w:val="0000FF"/>
                  <w:u w:val="single"/>
                </w:rPr>
              </w:rPrChange>
            </w:rPr>
            <w:delText>Building center of Engineering Faculty,</w:delText>
          </w:r>
        </w:del>
      </w:ins>
      <w:ins w:id="3475" w:author="user" w:date="2015-11-18T08:08:00Z">
        <w:del w:id="3476" w:author="Alfiady" w:date="2016-04-19T15:44:00Z">
          <w:r w:rsidRPr="00F72FED">
            <w:rPr>
              <w:b/>
              <w:szCs w:val="24"/>
              <w:rPrChange w:id="3477" w:author="herwin-azis" w:date="2016-12-15T11:01:00Z">
                <w:rPr>
                  <w:color w:val="0000FF"/>
                  <w:u w:val="single"/>
                </w:rPr>
              </w:rPrChange>
            </w:rPr>
            <w:delText xml:space="preserve"> </w:delText>
          </w:r>
        </w:del>
      </w:ins>
      <w:ins w:id="3478" w:author="user" w:date="2015-11-18T08:07:00Z">
        <w:del w:id="3479" w:author="Alfiady" w:date="2016-04-19T15:44:00Z">
          <w:r w:rsidRPr="00F72FED">
            <w:rPr>
              <w:b/>
              <w:szCs w:val="24"/>
              <w:rPrChange w:id="3480" w:author="herwin-azis" w:date="2016-12-15T11:01:00Z">
                <w:rPr>
                  <w:color w:val="0000FF"/>
                  <w:u w:val="single"/>
                </w:rPr>
              </w:rPrChange>
            </w:rPr>
            <w:delText>University</w:delText>
          </w:r>
        </w:del>
      </w:ins>
      <w:ins w:id="3481" w:author="user" w:date="2015-11-18T08:08:00Z">
        <w:del w:id="3482" w:author="Alfiady" w:date="2016-04-19T15:44:00Z">
          <w:r w:rsidRPr="00F72FED">
            <w:rPr>
              <w:b/>
              <w:szCs w:val="24"/>
              <w:rPrChange w:id="3483" w:author="herwin-azis" w:date="2016-12-15T11:01:00Z">
                <w:rPr>
                  <w:color w:val="0000FF"/>
                  <w:u w:val="single"/>
                </w:rPr>
              </w:rPrChange>
            </w:rPr>
            <w:delText xml:space="preserve"> of Gadjah</w:delText>
          </w:r>
        </w:del>
      </w:ins>
      <w:ins w:id="3484" w:author="user" w:date="2015-11-18T08:14:00Z">
        <w:del w:id="3485" w:author="Alfiady" w:date="2016-04-19T15:44:00Z">
          <w:r w:rsidRPr="00F72FED">
            <w:rPr>
              <w:b/>
              <w:szCs w:val="24"/>
              <w:rPrChange w:id="3486" w:author="herwin-azis" w:date="2016-12-15T11:01:00Z">
                <w:rPr>
                  <w:color w:val="0000FF"/>
                  <w:u w:val="single"/>
                </w:rPr>
              </w:rPrChange>
            </w:rPr>
            <w:delText xml:space="preserve"> M</w:delText>
          </w:r>
        </w:del>
      </w:ins>
      <w:ins w:id="3487" w:author="user" w:date="2015-11-18T08:08:00Z">
        <w:del w:id="3488" w:author="Alfiady" w:date="2016-04-19T15:44:00Z">
          <w:r w:rsidRPr="00F72FED">
            <w:rPr>
              <w:b/>
              <w:szCs w:val="24"/>
              <w:rPrChange w:id="3489" w:author="herwin-azis" w:date="2016-12-15T11:01:00Z">
                <w:rPr>
                  <w:color w:val="0000FF"/>
                  <w:u w:val="single"/>
                </w:rPr>
              </w:rPrChange>
            </w:rPr>
            <w:delText>ada (UGM), 3rd floor</w:delText>
          </w:r>
        </w:del>
      </w:ins>
    </w:p>
    <w:p w:rsidR="007B4E01" w:rsidRPr="00F72FED" w:rsidRDefault="007B4E01">
      <w:pPr>
        <w:pStyle w:val="ListParagraph"/>
        <w:ind w:hanging="720"/>
        <w:rPr>
          <w:ins w:id="3490" w:author="user" w:date="2015-11-18T08:06:00Z"/>
          <w:del w:id="3491" w:author="Alfiady" w:date="2016-04-19T15:44:00Z"/>
          <w:b/>
          <w:szCs w:val="24"/>
          <w:rPrChange w:id="3492" w:author="herwin-azis" w:date="2016-12-15T11:01:00Z">
            <w:rPr>
              <w:ins w:id="3493" w:author="user" w:date="2015-11-18T08:06:00Z"/>
              <w:del w:id="3494" w:author="Alfiady" w:date="2016-04-19T15:44:00Z"/>
            </w:rPr>
          </w:rPrChange>
        </w:rPr>
        <w:pPrChange w:id="3495" w:author="herwin-azis" w:date="2016-12-14T10:37:00Z">
          <w:pPr>
            <w:ind w:left="360"/>
          </w:pPr>
        </w:pPrChange>
      </w:pPr>
      <w:ins w:id="3496" w:author="user" w:date="2015-11-18T08:06:00Z">
        <w:del w:id="3497" w:author="Alfiady" w:date="2016-04-19T15:44:00Z">
          <w:r w:rsidRPr="00F72FED">
            <w:rPr>
              <w:b/>
              <w:szCs w:val="24"/>
              <w:rPrChange w:id="3498" w:author="herwin-azis" w:date="2016-12-15T11:01:00Z">
                <w:rPr>
                  <w:color w:val="0000FF"/>
                  <w:u w:val="single"/>
                </w:rPr>
              </w:rPrChange>
            </w:rPr>
            <w:delText xml:space="preserve">Jl. Grafika No.2, </w:delText>
          </w:r>
        </w:del>
      </w:ins>
      <w:ins w:id="3499" w:author="user" w:date="2015-11-18T08:08:00Z">
        <w:del w:id="3500" w:author="Alfiady" w:date="2016-04-19T15:44:00Z">
          <w:r w:rsidRPr="00F72FED">
            <w:rPr>
              <w:b/>
              <w:szCs w:val="24"/>
              <w:rPrChange w:id="3501" w:author="herwin-azis" w:date="2016-12-15T11:01:00Z">
                <w:rPr>
                  <w:color w:val="0000FF"/>
                  <w:u w:val="single"/>
                </w:rPr>
              </w:rPrChange>
            </w:rPr>
            <w:delText>University of Gadjah</w:delText>
          </w:r>
        </w:del>
      </w:ins>
      <w:ins w:id="3502" w:author="user" w:date="2015-11-18T08:14:00Z">
        <w:del w:id="3503" w:author="Alfiady" w:date="2016-04-19T15:44:00Z">
          <w:r w:rsidRPr="00F72FED">
            <w:rPr>
              <w:b/>
              <w:szCs w:val="24"/>
              <w:rPrChange w:id="3504" w:author="herwin-azis" w:date="2016-12-15T11:01:00Z">
                <w:rPr>
                  <w:color w:val="0000FF"/>
                  <w:u w:val="single"/>
                </w:rPr>
              </w:rPrChange>
            </w:rPr>
            <w:delText xml:space="preserve"> M</w:delText>
          </w:r>
        </w:del>
      </w:ins>
      <w:ins w:id="3505" w:author="user" w:date="2015-11-18T08:08:00Z">
        <w:del w:id="3506" w:author="Alfiady" w:date="2016-04-19T15:44:00Z">
          <w:r w:rsidRPr="00F72FED">
            <w:rPr>
              <w:b/>
              <w:szCs w:val="24"/>
              <w:rPrChange w:id="3507" w:author="herwin-azis" w:date="2016-12-15T11:01:00Z">
                <w:rPr>
                  <w:color w:val="0000FF"/>
                  <w:u w:val="single"/>
                </w:rPr>
              </w:rPrChange>
            </w:rPr>
            <w:delText>ada</w:delText>
          </w:r>
        </w:del>
      </w:ins>
      <w:ins w:id="3508" w:author="user" w:date="2015-11-18T08:06:00Z">
        <w:del w:id="3509" w:author="Alfiady" w:date="2016-04-19T15:44:00Z">
          <w:r w:rsidRPr="00F72FED">
            <w:rPr>
              <w:b/>
              <w:szCs w:val="24"/>
              <w:rPrChange w:id="3510" w:author="herwin-azis" w:date="2016-12-15T11:01:00Z">
                <w:rPr>
                  <w:color w:val="0000FF"/>
                  <w:u w:val="single"/>
                </w:rPr>
              </w:rPrChange>
            </w:rPr>
            <w:delText>, Yogyakarta 55281</w:delText>
          </w:r>
        </w:del>
      </w:ins>
    </w:p>
    <w:p w:rsidR="007B4E01" w:rsidRPr="00F72FED" w:rsidRDefault="007B4E01">
      <w:pPr>
        <w:pStyle w:val="ListParagraph"/>
        <w:ind w:hanging="720"/>
        <w:rPr>
          <w:ins w:id="3511" w:author="user" w:date="2015-11-18T08:11:00Z"/>
          <w:del w:id="3512" w:author="Alfiady" w:date="2016-04-19T15:44:00Z"/>
          <w:b/>
          <w:szCs w:val="24"/>
          <w:rPrChange w:id="3513" w:author="herwin-azis" w:date="2016-12-15T11:01:00Z">
            <w:rPr>
              <w:ins w:id="3514" w:author="user" w:date="2015-11-18T08:11:00Z"/>
              <w:del w:id="3515" w:author="Alfiady" w:date="2016-04-19T15:44:00Z"/>
            </w:rPr>
          </w:rPrChange>
        </w:rPr>
        <w:pPrChange w:id="3516" w:author="herwin-azis" w:date="2016-12-14T10:37:00Z">
          <w:pPr>
            <w:ind w:left="360"/>
          </w:pPr>
        </w:pPrChange>
      </w:pPr>
      <w:ins w:id="3517" w:author="user" w:date="2015-11-18T08:06:00Z">
        <w:del w:id="3518" w:author="Alfiady" w:date="2016-04-19T15:44:00Z">
          <w:r w:rsidRPr="00F72FED">
            <w:rPr>
              <w:b/>
              <w:szCs w:val="24"/>
              <w:rPrChange w:id="3519" w:author="herwin-azis" w:date="2016-12-15T11:01:00Z">
                <w:rPr>
                  <w:color w:val="0000FF"/>
                  <w:u w:val="single"/>
                </w:rPr>
              </w:rPrChange>
            </w:rPr>
            <w:delText>Phone</w:delText>
          </w:r>
        </w:del>
      </w:ins>
      <w:ins w:id="3520" w:author="user" w:date="2015-11-18T08:24:00Z">
        <w:del w:id="3521" w:author="Alfiady" w:date="2016-04-19T15:44:00Z">
          <w:r w:rsidRPr="00F72FED">
            <w:rPr>
              <w:b/>
              <w:szCs w:val="24"/>
              <w:rPrChange w:id="3522" w:author="herwin-azis" w:date="2016-12-15T11:01:00Z">
                <w:rPr>
                  <w:color w:val="0000FF"/>
                  <w:u w:val="single"/>
                </w:rPr>
              </w:rPrChange>
            </w:rPr>
            <w:delText xml:space="preserve"> and Fax:</w:delText>
          </w:r>
        </w:del>
      </w:ins>
      <w:ins w:id="3523" w:author="user" w:date="2015-11-18T08:06:00Z">
        <w:del w:id="3524" w:author="Alfiady" w:date="2016-04-19T15:44:00Z">
          <w:r w:rsidRPr="00F72FED">
            <w:rPr>
              <w:b/>
              <w:szCs w:val="24"/>
              <w:rPrChange w:id="3525" w:author="herwin-azis" w:date="2016-12-15T11:01:00Z">
                <w:rPr>
                  <w:color w:val="0000FF"/>
                  <w:u w:val="single"/>
                </w:rPr>
              </w:rPrChange>
            </w:rPr>
            <w:delText xml:space="preserve"> 0274</w:delText>
          </w:r>
        </w:del>
      </w:ins>
      <w:ins w:id="3526" w:author="user" w:date="2015-11-18T08:14:00Z">
        <w:del w:id="3527" w:author="Alfiady" w:date="2016-04-19T15:44:00Z">
          <w:r w:rsidRPr="00F72FED">
            <w:rPr>
              <w:b/>
              <w:szCs w:val="24"/>
              <w:rPrChange w:id="3528" w:author="herwin-azis" w:date="2016-12-15T11:01:00Z">
                <w:rPr>
                  <w:color w:val="0000FF"/>
                  <w:u w:val="single"/>
                </w:rPr>
              </w:rPrChange>
            </w:rPr>
            <w:delText>-</w:delText>
          </w:r>
        </w:del>
      </w:ins>
      <w:ins w:id="3529" w:author="user" w:date="2015-11-18T08:06:00Z">
        <w:del w:id="3530" w:author="Alfiady" w:date="2016-04-19T15:44:00Z">
          <w:r w:rsidRPr="00F72FED">
            <w:rPr>
              <w:b/>
              <w:szCs w:val="24"/>
              <w:rPrChange w:id="3531" w:author="herwin-azis" w:date="2016-12-15T11:01:00Z">
                <w:rPr>
                  <w:color w:val="0000FF"/>
                  <w:u w:val="single"/>
                </w:rPr>
              </w:rPrChange>
            </w:rPr>
            <w:delText>631180</w:delText>
          </w:r>
        </w:del>
      </w:ins>
      <w:ins w:id="3532" w:author="user" w:date="2015-11-18T08:15:00Z">
        <w:del w:id="3533" w:author="Alfiady" w:date="2016-04-19T15:44:00Z">
          <w:r w:rsidRPr="00F72FED">
            <w:rPr>
              <w:b/>
              <w:szCs w:val="24"/>
              <w:rPrChange w:id="3534" w:author="herwin-azis" w:date="2016-12-15T11:01:00Z">
                <w:rPr>
                  <w:color w:val="0000FF"/>
                  <w:u w:val="single"/>
                </w:rPr>
              </w:rPrChange>
            </w:rPr>
            <w:delText xml:space="preserve">, </w:delText>
          </w:r>
        </w:del>
      </w:ins>
      <w:ins w:id="3535" w:author="user" w:date="2015-11-18T08:25:00Z">
        <w:del w:id="3536" w:author="Alfiady" w:date="2016-04-19T15:44:00Z">
          <w:r w:rsidRPr="00F72FED">
            <w:rPr>
              <w:b/>
              <w:szCs w:val="24"/>
              <w:rPrChange w:id="3537" w:author="herwin-azis" w:date="2016-12-15T11:01:00Z">
                <w:rPr>
                  <w:color w:val="0000FF"/>
                  <w:u w:val="single"/>
                </w:rPr>
              </w:rPrChange>
            </w:rPr>
            <w:delText>513665</w:delText>
          </w:r>
        </w:del>
      </w:ins>
    </w:p>
    <w:p w:rsidR="007B4E01" w:rsidRPr="00F72FED" w:rsidRDefault="007B4E01">
      <w:pPr>
        <w:pStyle w:val="ListParagraph"/>
        <w:ind w:hanging="720"/>
        <w:rPr>
          <w:ins w:id="3538" w:author="user" w:date="2015-11-18T08:13:00Z"/>
          <w:del w:id="3539" w:author="Alfiady" w:date="2016-04-19T15:44:00Z"/>
          <w:b/>
          <w:szCs w:val="24"/>
          <w:rPrChange w:id="3540" w:author="herwin-azis" w:date="2016-12-15T11:01:00Z">
            <w:rPr>
              <w:ins w:id="3541" w:author="user" w:date="2015-11-18T08:13:00Z"/>
              <w:del w:id="3542" w:author="Alfiady" w:date="2016-04-19T15:44:00Z"/>
            </w:rPr>
          </w:rPrChange>
        </w:rPr>
        <w:pPrChange w:id="3543" w:author="herwin-azis" w:date="2016-12-14T10:37:00Z">
          <w:pPr>
            <w:ind w:left="360"/>
          </w:pPr>
        </w:pPrChange>
      </w:pPr>
    </w:p>
    <w:p w:rsidR="007B4E01" w:rsidRPr="00F72FED" w:rsidRDefault="007B4E01">
      <w:pPr>
        <w:pStyle w:val="ListParagraph"/>
        <w:ind w:hanging="720"/>
        <w:rPr>
          <w:ins w:id="3544" w:author="user" w:date="2015-11-18T08:11:00Z"/>
          <w:del w:id="3545" w:author="Alfiady" w:date="2016-04-19T15:44:00Z"/>
          <w:b/>
          <w:szCs w:val="24"/>
          <w:rPrChange w:id="3546" w:author="herwin-azis" w:date="2016-12-15T11:01:00Z">
            <w:rPr>
              <w:ins w:id="3547" w:author="user" w:date="2015-11-18T08:11:00Z"/>
              <w:del w:id="3548" w:author="Alfiady" w:date="2016-04-19T15:44:00Z"/>
            </w:rPr>
          </w:rPrChange>
        </w:rPr>
        <w:pPrChange w:id="3549" w:author="herwin-azis" w:date="2016-12-14T10:37:00Z">
          <w:pPr>
            <w:ind w:left="360"/>
          </w:pPr>
        </w:pPrChange>
      </w:pPr>
      <w:ins w:id="3550" w:author="user" w:date="2015-11-18T08:13:00Z">
        <w:del w:id="3551" w:author="Alfiady" w:date="2016-04-19T15:44:00Z">
          <w:r w:rsidRPr="00F72FED">
            <w:rPr>
              <w:b/>
              <w:szCs w:val="24"/>
              <w:rPrChange w:id="3552" w:author="herwin-azis" w:date="2016-12-15T11:01:00Z">
                <w:rPr>
                  <w:color w:val="0000FF"/>
                  <w:u w:val="single"/>
                </w:rPr>
              </w:rPrChange>
            </w:rPr>
            <w:delText>Contact Person</w:delText>
          </w:r>
        </w:del>
      </w:ins>
    </w:p>
    <w:p w:rsidR="007B4E01" w:rsidRPr="00F72FED" w:rsidRDefault="007B4E01">
      <w:pPr>
        <w:pStyle w:val="ListParagraph"/>
        <w:ind w:hanging="720"/>
        <w:rPr>
          <w:ins w:id="3553" w:author="user" w:date="2015-11-18T08:13:00Z"/>
          <w:del w:id="3554" w:author="Alfiady" w:date="2016-04-19T15:44:00Z"/>
          <w:b/>
          <w:szCs w:val="24"/>
          <w:rPrChange w:id="3555" w:author="herwin-azis" w:date="2016-12-15T11:01:00Z">
            <w:rPr>
              <w:ins w:id="3556" w:author="user" w:date="2015-11-18T08:13:00Z"/>
              <w:del w:id="3557" w:author="Alfiady" w:date="2016-04-19T15:44:00Z"/>
              <w:sz w:val="22"/>
              <w:szCs w:val="22"/>
            </w:rPr>
          </w:rPrChange>
        </w:rPr>
        <w:pPrChange w:id="3558" w:author="herwin-azis" w:date="2016-12-14T10:37:00Z">
          <w:pPr>
            <w:ind w:left="360"/>
          </w:pPr>
        </w:pPrChange>
      </w:pPr>
      <w:ins w:id="3559" w:author="user" w:date="2015-11-18T08:11:00Z">
        <w:del w:id="3560" w:author="Alfiady" w:date="2016-04-19T15:44:00Z">
          <w:r w:rsidRPr="00F72FED">
            <w:rPr>
              <w:b/>
              <w:szCs w:val="24"/>
              <w:rPrChange w:id="3561" w:author="herwin-azis" w:date="2016-12-15T11:01:00Z">
                <w:rPr>
                  <w:color w:val="0000FF"/>
                  <w:sz w:val="22"/>
                  <w:szCs w:val="22"/>
                  <w:u w:val="single"/>
                </w:rPr>
              </w:rPrChange>
            </w:rPr>
            <w:delText xml:space="preserve">Name </w:delText>
          </w:r>
        </w:del>
      </w:ins>
      <w:ins w:id="3562" w:author="user" w:date="2015-11-18T08:13:00Z">
        <w:del w:id="3563" w:author="Alfiady" w:date="2016-04-19T15:44:00Z">
          <w:r w:rsidRPr="00F72FED">
            <w:rPr>
              <w:b/>
              <w:szCs w:val="24"/>
              <w:rPrChange w:id="3564" w:author="herwin-azis" w:date="2016-12-15T11:01:00Z">
                <w:rPr>
                  <w:color w:val="0000FF"/>
                  <w:sz w:val="22"/>
                  <w:szCs w:val="22"/>
                  <w:u w:val="single"/>
                </w:rPr>
              </w:rPrChange>
            </w:rPr>
            <w:tab/>
          </w:r>
          <w:r w:rsidRPr="00F72FED">
            <w:rPr>
              <w:b/>
              <w:szCs w:val="24"/>
              <w:rPrChange w:id="3565" w:author="herwin-azis" w:date="2016-12-15T11:01:00Z">
                <w:rPr>
                  <w:color w:val="0000FF"/>
                  <w:sz w:val="22"/>
                  <w:szCs w:val="22"/>
                  <w:u w:val="single"/>
                </w:rPr>
              </w:rPrChange>
            </w:rPr>
            <w:tab/>
          </w:r>
        </w:del>
      </w:ins>
      <w:ins w:id="3566" w:author="user" w:date="2015-11-18T08:11:00Z">
        <w:del w:id="3567" w:author="Alfiady" w:date="2016-04-19T15:44:00Z">
          <w:r w:rsidRPr="00F72FED">
            <w:rPr>
              <w:b/>
              <w:szCs w:val="24"/>
              <w:rPrChange w:id="3568" w:author="herwin-azis" w:date="2016-12-15T11:01:00Z">
                <w:rPr>
                  <w:color w:val="0000FF"/>
                  <w:sz w:val="22"/>
                  <w:szCs w:val="22"/>
                  <w:u w:val="single"/>
                </w:rPr>
              </w:rPrChange>
            </w:rPr>
            <w:delText xml:space="preserve">: Salahuddin Husein, Ph.D. </w:delText>
          </w:r>
        </w:del>
      </w:ins>
    </w:p>
    <w:p w:rsidR="007B4E01" w:rsidRPr="00F72FED" w:rsidRDefault="007B4E01">
      <w:pPr>
        <w:pStyle w:val="ListParagraph"/>
        <w:ind w:hanging="720"/>
        <w:rPr>
          <w:ins w:id="3569" w:author="user" w:date="2015-11-18T08:13:00Z"/>
          <w:del w:id="3570" w:author="Alfiady" w:date="2016-04-19T15:44:00Z"/>
          <w:b/>
          <w:szCs w:val="24"/>
          <w:rPrChange w:id="3571" w:author="herwin-azis" w:date="2016-12-15T11:01:00Z">
            <w:rPr>
              <w:ins w:id="3572" w:author="user" w:date="2015-11-18T08:13:00Z"/>
              <w:del w:id="3573" w:author="Alfiady" w:date="2016-04-19T15:44:00Z"/>
              <w:sz w:val="22"/>
              <w:szCs w:val="22"/>
            </w:rPr>
          </w:rPrChange>
        </w:rPr>
        <w:pPrChange w:id="3574" w:author="herwin-azis" w:date="2016-12-14T10:37:00Z">
          <w:pPr>
            <w:ind w:left="360"/>
          </w:pPr>
        </w:pPrChange>
      </w:pPr>
      <w:ins w:id="3575" w:author="user" w:date="2015-11-18T08:11:00Z">
        <w:del w:id="3576" w:author="Alfiady" w:date="2016-04-19T15:44:00Z">
          <w:r w:rsidRPr="00F72FED">
            <w:rPr>
              <w:b/>
              <w:szCs w:val="24"/>
              <w:rPrChange w:id="3577" w:author="herwin-azis" w:date="2016-12-15T11:01:00Z">
                <w:rPr>
                  <w:color w:val="0000FF"/>
                  <w:sz w:val="22"/>
                  <w:szCs w:val="22"/>
                  <w:u w:val="single"/>
                </w:rPr>
              </w:rPrChange>
            </w:rPr>
            <w:delText xml:space="preserve">Institution </w:delText>
          </w:r>
        </w:del>
      </w:ins>
      <w:ins w:id="3578" w:author="user" w:date="2015-11-18T08:13:00Z">
        <w:del w:id="3579" w:author="Alfiady" w:date="2016-04-19T15:44:00Z">
          <w:r w:rsidRPr="00F72FED">
            <w:rPr>
              <w:b/>
              <w:szCs w:val="24"/>
              <w:rPrChange w:id="3580" w:author="herwin-azis" w:date="2016-12-15T11:01:00Z">
                <w:rPr>
                  <w:color w:val="0000FF"/>
                  <w:sz w:val="22"/>
                  <w:szCs w:val="22"/>
                  <w:u w:val="single"/>
                </w:rPr>
              </w:rPrChange>
            </w:rPr>
            <w:tab/>
          </w:r>
          <w:r w:rsidRPr="00F72FED">
            <w:rPr>
              <w:b/>
              <w:szCs w:val="24"/>
              <w:rPrChange w:id="3581" w:author="herwin-azis" w:date="2016-12-15T11:01:00Z">
                <w:rPr>
                  <w:color w:val="0000FF"/>
                  <w:sz w:val="22"/>
                  <w:szCs w:val="22"/>
                  <w:u w:val="single"/>
                </w:rPr>
              </w:rPrChange>
            </w:rPr>
            <w:tab/>
          </w:r>
        </w:del>
      </w:ins>
      <w:ins w:id="3582" w:author="user" w:date="2015-11-18T08:11:00Z">
        <w:del w:id="3583" w:author="Alfiady" w:date="2016-04-19T15:44:00Z">
          <w:r w:rsidRPr="00F72FED">
            <w:rPr>
              <w:b/>
              <w:szCs w:val="24"/>
              <w:rPrChange w:id="3584" w:author="herwin-azis" w:date="2016-12-15T11:01:00Z">
                <w:rPr>
                  <w:color w:val="0000FF"/>
                  <w:sz w:val="22"/>
                  <w:szCs w:val="22"/>
                  <w:u w:val="single"/>
                </w:rPr>
              </w:rPrChange>
            </w:rPr>
            <w:delText xml:space="preserve">: Departement of Geological Engineering, Faculty of Engineering </w:delText>
          </w:r>
        </w:del>
      </w:ins>
    </w:p>
    <w:p w:rsidR="007B4E01" w:rsidRPr="00F72FED" w:rsidRDefault="007B4E01">
      <w:pPr>
        <w:pStyle w:val="ListParagraph"/>
        <w:ind w:hanging="720"/>
        <w:rPr>
          <w:ins w:id="3585" w:author="user" w:date="2015-11-18T08:13:00Z"/>
          <w:del w:id="3586" w:author="Alfiady" w:date="2016-04-19T15:44:00Z"/>
          <w:b/>
          <w:szCs w:val="24"/>
          <w:rPrChange w:id="3587" w:author="herwin-azis" w:date="2016-12-15T11:01:00Z">
            <w:rPr>
              <w:ins w:id="3588" w:author="user" w:date="2015-11-18T08:13:00Z"/>
              <w:del w:id="3589" w:author="Alfiady" w:date="2016-04-19T15:44:00Z"/>
              <w:sz w:val="22"/>
              <w:szCs w:val="22"/>
            </w:rPr>
          </w:rPrChange>
        </w:rPr>
        <w:pPrChange w:id="3590" w:author="herwin-azis" w:date="2016-12-14T10:37:00Z">
          <w:pPr>
            <w:ind w:left="360"/>
          </w:pPr>
        </w:pPrChange>
      </w:pPr>
      <w:ins w:id="3591" w:author="user" w:date="2015-11-18T08:11:00Z">
        <w:del w:id="3592" w:author="Alfiady" w:date="2016-04-19T15:44:00Z">
          <w:r w:rsidRPr="00F72FED">
            <w:rPr>
              <w:b/>
              <w:szCs w:val="24"/>
              <w:rPrChange w:id="3593" w:author="herwin-azis" w:date="2016-12-15T11:01:00Z">
                <w:rPr>
                  <w:color w:val="0000FF"/>
                  <w:sz w:val="22"/>
                  <w:szCs w:val="22"/>
                  <w:u w:val="single"/>
                </w:rPr>
              </w:rPrChange>
            </w:rPr>
            <w:delText xml:space="preserve">UGM Position </w:delText>
          </w:r>
        </w:del>
      </w:ins>
      <w:ins w:id="3594" w:author="user" w:date="2015-11-18T08:13:00Z">
        <w:del w:id="3595" w:author="Alfiady" w:date="2016-04-19T15:44:00Z">
          <w:r w:rsidRPr="00F72FED">
            <w:rPr>
              <w:b/>
              <w:szCs w:val="24"/>
              <w:rPrChange w:id="3596" w:author="herwin-azis" w:date="2016-12-15T11:01:00Z">
                <w:rPr>
                  <w:color w:val="0000FF"/>
                  <w:sz w:val="22"/>
                  <w:szCs w:val="22"/>
                  <w:u w:val="single"/>
                </w:rPr>
              </w:rPrChange>
            </w:rPr>
            <w:tab/>
          </w:r>
        </w:del>
      </w:ins>
      <w:ins w:id="3597" w:author="user" w:date="2015-11-18T08:11:00Z">
        <w:del w:id="3598" w:author="Alfiady" w:date="2016-04-19T15:44:00Z">
          <w:r w:rsidRPr="00F72FED">
            <w:rPr>
              <w:b/>
              <w:szCs w:val="24"/>
              <w:rPrChange w:id="3599" w:author="herwin-azis" w:date="2016-12-15T11:01:00Z">
                <w:rPr>
                  <w:color w:val="0000FF"/>
                  <w:sz w:val="22"/>
                  <w:szCs w:val="22"/>
                  <w:u w:val="single"/>
                </w:rPr>
              </w:rPrChange>
            </w:rPr>
            <w:delText xml:space="preserve">: Faculty member, Laboratory of Geology Dynamics </w:delText>
          </w:r>
        </w:del>
      </w:ins>
    </w:p>
    <w:p w:rsidR="007B4E01" w:rsidRPr="00F72FED" w:rsidRDefault="007B4E01">
      <w:pPr>
        <w:pStyle w:val="ListParagraph"/>
        <w:ind w:hanging="720"/>
        <w:rPr>
          <w:ins w:id="3600" w:author="user" w:date="2015-11-18T08:13:00Z"/>
          <w:del w:id="3601" w:author="Alfiady" w:date="2016-04-19T15:44:00Z"/>
          <w:b/>
          <w:szCs w:val="24"/>
          <w:rPrChange w:id="3602" w:author="herwin-azis" w:date="2016-12-15T11:01:00Z">
            <w:rPr>
              <w:ins w:id="3603" w:author="user" w:date="2015-11-18T08:13:00Z"/>
              <w:del w:id="3604" w:author="Alfiady" w:date="2016-04-19T15:44:00Z"/>
              <w:sz w:val="22"/>
              <w:szCs w:val="22"/>
            </w:rPr>
          </w:rPrChange>
        </w:rPr>
        <w:pPrChange w:id="3605" w:author="herwin-azis" w:date="2016-12-14T10:37:00Z">
          <w:pPr>
            <w:ind w:left="360"/>
          </w:pPr>
        </w:pPrChange>
      </w:pPr>
      <w:ins w:id="3606" w:author="user" w:date="2015-11-18T08:11:00Z">
        <w:del w:id="3607" w:author="Alfiady" w:date="2016-04-19T15:44:00Z">
          <w:r w:rsidRPr="00F72FED">
            <w:rPr>
              <w:b/>
              <w:szCs w:val="24"/>
              <w:rPrChange w:id="3608" w:author="herwin-azis" w:date="2016-12-15T11:01:00Z">
                <w:rPr>
                  <w:color w:val="0000FF"/>
                  <w:sz w:val="22"/>
                  <w:szCs w:val="22"/>
                  <w:u w:val="single"/>
                </w:rPr>
              </w:rPrChange>
            </w:rPr>
            <w:delText xml:space="preserve">Address </w:delText>
          </w:r>
        </w:del>
      </w:ins>
      <w:ins w:id="3609" w:author="user" w:date="2015-11-18T08:13:00Z">
        <w:del w:id="3610" w:author="Alfiady" w:date="2016-04-19T15:44:00Z">
          <w:r w:rsidRPr="00F72FED">
            <w:rPr>
              <w:b/>
              <w:szCs w:val="24"/>
              <w:rPrChange w:id="3611" w:author="herwin-azis" w:date="2016-12-15T11:01:00Z">
                <w:rPr>
                  <w:color w:val="0000FF"/>
                  <w:sz w:val="22"/>
                  <w:szCs w:val="22"/>
                  <w:u w:val="single"/>
                </w:rPr>
              </w:rPrChange>
            </w:rPr>
            <w:tab/>
          </w:r>
          <w:r w:rsidRPr="00F72FED">
            <w:rPr>
              <w:b/>
              <w:szCs w:val="24"/>
              <w:rPrChange w:id="3612" w:author="herwin-azis" w:date="2016-12-15T11:01:00Z">
                <w:rPr>
                  <w:color w:val="0000FF"/>
                  <w:sz w:val="22"/>
                  <w:szCs w:val="22"/>
                  <w:u w:val="single"/>
                </w:rPr>
              </w:rPrChange>
            </w:rPr>
            <w:tab/>
          </w:r>
        </w:del>
      </w:ins>
      <w:ins w:id="3613" w:author="user" w:date="2015-11-18T08:11:00Z">
        <w:del w:id="3614" w:author="Alfiady" w:date="2016-04-19T15:44:00Z">
          <w:r w:rsidRPr="00F72FED">
            <w:rPr>
              <w:b/>
              <w:szCs w:val="24"/>
              <w:rPrChange w:id="3615" w:author="herwin-azis" w:date="2016-12-15T11:01:00Z">
                <w:rPr>
                  <w:color w:val="0000FF"/>
                  <w:sz w:val="22"/>
                  <w:szCs w:val="22"/>
                  <w:u w:val="single"/>
                </w:rPr>
              </w:rPrChange>
            </w:rPr>
            <w:delText xml:space="preserve">: Jl. Grafika 2, Yogyakarta 55281 </w:delText>
          </w:r>
        </w:del>
      </w:ins>
    </w:p>
    <w:p w:rsidR="007B4E01" w:rsidRPr="00F72FED" w:rsidRDefault="007B4E01">
      <w:pPr>
        <w:pStyle w:val="ListParagraph"/>
        <w:ind w:hanging="720"/>
        <w:rPr>
          <w:ins w:id="3616" w:author="user" w:date="2015-11-18T08:06:00Z"/>
          <w:del w:id="3617" w:author="Alfiady" w:date="2016-04-19T15:44:00Z"/>
          <w:b/>
          <w:szCs w:val="24"/>
          <w:rPrChange w:id="3618" w:author="herwin-azis" w:date="2016-12-15T11:01:00Z">
            <w:rPr>
              <w:ins w:id="3619" w:author="user" w:date="2015-11-18T08:06:00Z"/>
              <w:del w:id="3620" w:author="Alfiady" w:date="2016-04-19T15:44:00Z"/>
            </w:rPr>
          </w:rPrChange>
        </w:rPr>
        <w:pPrChange w:id="3621" w:author="herwin-azis" w:date="2016-12-14T10:37:00Z">
          <w:pPr>
            <w:ind w:left="360"/>
          </w:pPr>
        </w:pPrChange>
      </w:pPr>
      <w:ins w:id="3622" w:author="user" w:date="2015-11-18T08:11:00Z">
        <w:del w:id="3623" w:author="Alfiady" w:date="2016-04-19T15:44:00Z">
          <w:r w:rsidRPr="00F72FED">
            <w:rPr>
              <w:b/>
              <w:szCs w:val="24"/>
              <w:rPrChange w:id="3624" w:author="herwin-azis" w:date="2016-12-15T11:01:00Z">
                <w:rPr>
                  <w:color w:val="0000FF"/>
                  <w:sz w:val="22"/>
                  <w:szCs w:val="22"/>
                  <w:u w:val="single"/>
                </w:rPr>
              </w:rPrChange>
            </w:rPr>
            <w:delText xml:space="preserve">Email </w:delText>
          </w:r>
        </w:del>
      </w:ins>
      <w:ins w:id="3625" w:author="user" w:date="2015-11-18T08:13:00Z">
        <w:del w:id="3626" w:author="Alfiady" w:date="2016-04-19T15:44:00Z">
          <w:r w:rsidRPr="00F72FED">
            <w:rPr>
              <w:b/>
              <w:szCs w:val="24"/>
              <w:rPrChange w:id="3627" w:author="herwin-azis" w:date="2016-12-15T11:01:00Z">
                <w:rPr>
                  <w:color w:val="0000FF"/>
                  <w:sz w:val="22"/>
                  <w:szCs w:val="22"/>
                  <w:u w:val="single"/>
                </w:rPr>
              </w:rPrChange>
            </w:rPr>
            <w:tab/>
          </w:r>
          <w:r w:rsidRPr="00F72FED">
            <w:rPr>
              <w:b/>
              <w:szCs w:val="24"/>
              <w:rPrChange w:id="3628" w:author="herwin-azis" w:date="2016-12-15T11:01:00Z">
                <w:rPr>
                  <w:color w:val="0000FF"/>
                  <w:sz w:val="22"/>
                  <w:szCs w:val="22"/>
                  <w:u w:val="single"/>
                </w:rPr>
              </w:rPrChange>
            </w:rPr>
            <w:tab/>
          </w:r>
        </w:del>
      </w:ins>
      <w:ins w:id="3629" w:author="user" w:date="2015-11-18T08:11:00Z">
        <w:del w:id="3630" w:author="Alfiady" w:date="2016-04-19T15:44:00Z">
          <w:r w:rsidRPr="00F72FED">
            <w:rPr>
              <w:b/>
              <w:szCs w:val="24"/>
              <w:rPrChange w:id="3631" w:author="herwin-azis" w:date="2016-12-15T11:01:00Z">
                <w:rPr>
                  <w:color w:val="0000FF"/>
                  <w:sz w:val="22"/>
                  <w:szCs w:val="22"/>
                  <w:u w:val="single"/>
                </w:rPr>
              </w:rPrChange>
            </w:rPr>
            <w:delText>: shddin@gmail.com; shddin@ugm.ac.id Phone : 081392148842</w:delText>
          </w:r>
        </w:del>
      </w:ins>
    </w:p>
    <w:p w:rsidR="007B4E01" w:rsidRPr="00F72FED" w:rsidRDefault="007B4E01">
      <w:pPr>
        <w:pStyle w:val="ListParagraph"/>
        <w:ind w:hanging="720"/>
        <w:rPr>
          <w:del w:id="3632" w:author="Alfiady" w:date="2016-04-19T15:44:00Z"/>
          <w:b/>
          <w:szCs w:val="24"/>
          <w:rPrChange w:id="3633" w:author="herwin-azis" w:date="2016-12-15T11:01:00Z">
            <w:rPr>
              <w:del w:id="3634" w:author="Alfiady" w:date="2016-04-19T15:44:00Z"/>
              <w:noProof/>
            </w:rPr>
          </w:rPrChange>
        </w:rPr>
        <w:pPrChange w:id="3635" w:author="herwin-azis" w:date="2016-12-14T10:37:00Z">
          <w:pPr>
            <w:ind w:left="360"/>
            <w:jc w:val="both"/>
          </w:pPr>
        </w:pPrChange>
      </w:pPr>
      <w:del w:id="3636" w:author="Alfiady" w:date="2016-04-19T15:44:00Z">
        <w:r w:rsidRPr="00F72FED">
          <w:rPr>
            <w:b/>
            <w:szCs w:val="24"/>
            <w:rPrChange w:id="3637" w:author="herwin-azis" w:date="2016-12-15T11:01:00Z">
              <w:rPr>
                <w:color w:val="0000FF"/>
                <w:u w:val="single"/>
              </w:rPr>
            </w:rPrChange>
          </w:rPr>
          <w:tab/>
        </w:r>
        <w:r w:rsidRPr="00F72FED">
          <w:rPr>
            <w:b/>
            <w:szCs w:val="24"/>
            <w:rPrChange w:id="3638" w:author="herwin-azis" w:date="2016-12-15T11:01:00Z">
              <w:rPr>
                <w:color w:val="0000FF"/>
                <w:u w:val="single"/>
              </w:rPr>
            </w:rPrChange>
          </w:rPr>
          <w:tab/>
        </w:r>
        <w:r w:rsidRPr="00F72FED">
          <w:rPr>
            <w:b/>
            <w:szCs w:val="24"/>
            <w:rPrChange w:id="3639" w:author="herwin-azis" w:date="2016-12-15T11:01:00Z">
              <w:rPr>
                <w:color w:val="0000FF"/>
                <w:u w:val="single"/>
              </w:rPr>
            </w:rPrChange>
          </w:rPr>
          <w:tab/>
          <w:delText xml:space="preserve"> </w:delText>
        </w:r>
      </w:del>
    </w:p>
    <w:p w:rsidR="007B4E01" w:rsidRPr="00F72FED" w:rsidRDefault="007B4E01">
      <w:pPr>
        <w:pStyle w:val="ListParagraph"/>
        <w:ind w:hanging="720"/>
        <w:rPr>
          <w:del w:id="3640" w:author="Alfiady" w:date="2016-09-23T10:29:00Z"/>
          <w:b/>
          <w:szCs w:val="24"/>
          <w:rPrChange w:id="3641" w:author="herwin-azis" w:date="2016-12-15T11:01:00Z">
            <w:rPr>
              <w:del w:id="3642" w:author="Alfiady" w:date="2016-09-23T10:29:00Z"/>
              <w:szCs w:val="24"/>
            </w:rPr>
          </w:rPrChange>
        </w:rPr>
        <w:pPrChange w:id="3643" w:author="herwin-azis" w:date="2016-12-14T10:37:00Z">
          <w:pPr>
            <w:pStyle w:val="BodyTextIndent"/>
            <w:tabs>
              <w:tab w:val="left" w:pos="709"/>
              <w:tab w:val="left" w:pos="1418"/>
            </w:tabs>
            <w:ind w:left="1134" w:hanging="774"/>
            <w:jc w:val="both"/>
          </w:pPr>
        </w:pPrChange>
      </w:pPr>
      <w:del w:id="3644" w:author="Alfiady" w:date="2016-04-19T15:44:00Z">
        <w:r w:rsidRPr="00F72FED">
          <w:rPr>
            <w:b/>
            <w:szCs w:val="24"/>
            <w:rPrChange w:id="3645" w:author="herwin-azis" w:date="2016-12-15T11:01:00Z">
              <w:rPr>
                <w:color w:val="0000FF"/>
                <w:u w:val="single"/>
              </w:rPr>
            </w:rPrChange>
          </w:rPr>
          <w:tab/>
        </w:r>
        <w:r w:rsidRPr="00F72FED">
          <w:rPr>
            <w:b/>
            <w:szCs w:val="24"/>
            <w:rPrChange w:id="3646" w:author="herwin-azis" w:date="2016-12-15T11:01:00Z">
              <w:rPr>
                <w:color w:val="0000FF"/>
                <w:u w:val="single"/>
              </w:rPr>
            </w:rPrChange>
          </w:rPr>
          <w:tab/>
        </w:r>
      </w:del>
    </w:p>
    <w:p w:rsidR="007B4E01" w:rsidRPr="00F72FED" w:rsidRDefault="007B4E01">
      <w:pPr>
        <w:pStyle w:val="ListParagraph"/>
        <w:ind w:hanging="720"/>
        <w:rPr>
          <w:del w:id="3647" w:author="Alfiady" w:date="2016-09-23T10:29:00Z"/>
          <w:b/>
          <w:szCs w:val="24"/>
          <w:rPrChange w:id="3648" w:author="herwin-azis" w:date="2016-12-15T11:01:00Z">
            <w:rPr>
              <w:del w:id="3649" w:author="Alfiady" w:date="2016-09-23T10:29:00Z"/>
              <w:u w:val="single"/>
            </w:rPr>
          </w:rPrChange>
        </w:rPr>
        <w:pPrChange w:id="3650" w:author="herwin-azis" w:date="2016-12-14T10:37:00Z">
          <w:pPr>
            <w:pStyle w:val="Header"/>
            <w:spacing w:after="120"/>
            <w:ind w:left="360"/>
            <w:jc w:val="both"/>
          </w:pPr>
        </w:pPrChange>
      </w:pPr>
      <w:del w:id="3651" w:author="Alfiady" w:date="2016-09-23T10:29:00Z">
        <w:r w:rsidRPr="00F72FED">
          <w:rPr>
            <w:b/>
            <w:szCs w:val="24"/>
            <w:rPrChange w:id="3652" w:author="herwin-azis" w:date="2016-12-15T11:01:00Z">
              <w:rPr>
                <w:color w:val="0000FF"/>
                <w:u w:val="single"/>
              </w:rPr>
            </w:rPrChange>
          </w:rPr>
          <w:delText>CONTRACTOR:</w:delText>
        </w:r>
      </w:del>
    </w:p>
    <w:p w:rsidR="007B4E01" w:rsidRPr="00F72FED" w:rsidRDefault="007B4E01">
      <w:pPr>
        <w:pStyle w:val="ListParagraph"/>
        <w:ind w:hanging="720"/>
        <w:rPr>
          <w:del w:id="3653" w:author="Alfiady" w:date="2016-09-23T10:29:00Z"/>
          <w:b/>
          <w:szCs w:val="24"/>
          <w:rPrChange w:id="3654" w:author="herwin-azis" w:date="2016-12-15T11:01:00Z">
            <w:rPr>
              <w:del w:id="3655" w:author="Alfiady" w:date="2016-09-23T10:29:00Z"/>
              <w:lang w:val="id-ID"/>
            </w:rPr>
          </w:rPrChange>
        </w:rPr>
        <w:pPrChange w:id="3656" w:author="herwin-azis" w:date="2016-12-14T10:37:00Z">
          <w:pPr>
            <w:ind w:left="360"/>
          </w:pPr>
        </w:pPrChange>
      </w:pPr>
      <w:del w:id="3657" w:author="Alfiady" w:date="2016-09-23T10:29:00Z">
        <w:r w:rsidRPr="00F72FED">
          <w:rPr>
            <w:b/>
            <w:szCs w:val="24"/>
            <w:rPrChange w:id="3658" w:author="herwin-azis" w:date="2016-12-15T11:01:00Z">
              <w:rPr>
                <w:color w:val="0000FF"/>
                <w:u w:val="single"/>
                <w:lang w:val="id-ID"/>
              </w:rPr>
            </w:rPrChange>
          </w:rPr>
          <w:delText>LKFT UGM</w:delText>
        </w:r>
      </w:del>
    </w:p>
    <w:p w:rsidR="007B4E01" w:rsidRPr="00F72FED" w:rsidRDefault="007B4E01">
      <w:pPr>
        <w:pStyle w:val="ListParagraph"/>
        <w:ind w:hanging="720"/>
        <w:rPr>
          <w:del w:id="3659" w:author="Alfiady" w:date="2016-09-23T10:29:00Z"/>
          <w:b/>
          <w:szCs w:val="24"/>
          <w:rPrChange w:id="3660" w:author="herwin-azis" w:date="2016-12-15T11:01:00Z">
            <w:rPr>
              <w:del w:id="3661" w:author="Alfiady" w:date="2016-09-23T10:29:00Z"/>
              <w:lang w:val="id-ID"/>
            </w:rPr>
          </w:rPrChange>
        </w:rPr>
        <w:pPrChange w:id="3662" w:author="herwin-azis" w:date="2016-12-14T10:37:00Z">
          <w:pPr>
            <w:ind w:left="360"/>
          </w:pPr>
        </w:pPrChange>
      </w:pPr>
      <w:del w:id="3663" w:author="Alfiady" w:date="2016-09-23T10:29:00Z">
        <w:r w:rsidRPr="00F72FED">
          <w:rPr>
            <w:b/>
            <w:szCs w:val="24"/>
            <w:rPrChange w:id="3664" w:author="herwin-azis" w:date="2016-12-15T11:01:00Z">
              <w:rPr>
                <w:color w:val="0000FF"/>
                <w:u w:val="single"/>
              </w:rPr>
            </w:rPrChange>
          </w:rPr>
          <w:delText>Head office: Gedung Kantor Pusat Fakultas Teknik UGM Lt. 3 Jl. Grafika No.2, Kampus UGM, Yogyakarta 55281.</w:delText>
        </w:r>
      </w:del>
    </w:p>
    <w:p w:rsidR="007B4E01" w:rsidRPr="00F72FED" w:rsidRDefault="007B4E01">
      <w:pPr>
        <w:pStyle w:val="ListParagraph"/>
        <w:ind w:hanging="720"/>
        <w:rPr>
          <w:del w:id="3665" w:author="Alfiady" w:date="2016-09-23T10:29:00Z"/>
          <w:b/>
          <w:szCs w:val="24"/>
          <w:rPrChange w:id="3666" w:author="herwin-azis" w:date="2016-12-15T11:01:00Z">
            <w:rPr>
              <w:del w:id="3667" w:author="Alfiady" w:date="2016-09-23T10:29:00Z"/>
              <w:lang w:val="id-ID"/>
            </w:rPr>
          </w:rPrChange>
        </w:rPr>
        <w:pPrChange w:id="3668" w:author="herwin-azis" w:date="2016-12-14T10:37:00Z">
          <w:pPr>
            <w:ind w:left="360"/>
          </w:pPr>
        </w:pPrChange>
      </w:pPr>
      <w:del w:id="3669" w:author="Alfiady" w:date="2016-09-23T10:29:00Z">
        <w:r w:rsidRPr="00F72FED">
          <w:rPr>
            <w:b/>
            <w:szCs w:val="24"/>
            <w:rPrChange w:id="3670" w:author="herwin-azis" w:date="2016-12-15T11:01:00Z">
              <w:rPr>
                <w:color w:val="0000FF"/>
                <w:u w:val="single"/>
                <w:lang w:val="id-ID"/>
              </w:rPr>
            </w:rPrChange>
          </w:rPr>
          <w:delText>Phone/Fax. No. 0274631180</w:delText>
        </w:r>
      </w:del>
    </w:p>
    <w:p w:rsidR="007B4E01" w:rsidRPr="00F72FED" w:rsidRDefault="007B4E01">
      <w:pPr>
        <w:pStyle w:val="ListParagraph"/>
        <w:ind w:hanging="720"/>
        <w:rPr>
          <w:del w:id="3671" w:author="Alfiady" w:date="2016-09-23T10:29:00Z"/>
          <w:b/>
          <w:szCs w:val="24"/>
          <w:rPrChange w:id="3672" w:author="herwin-azis" w:date="2016-12-15T11:01:00Z">
            <w:rPr>
              <w:del w:id="3673" w:author="Alfiady" w:date="2016-09-23T10:29:00Z"/>
            </w:rPr>
          </w:rPrChange>
        </w:rPr>
        <w:pPrChange w:id="3674" w:author="herwin-azis" w:date="2016-12-14T10:37:00Z">
          <w:pPr>
            <w:ind w:left="360"/>
          </w:pPr>
        </w:pPrChange>
      </w:pPr>
    </w:p>
    <w:p w:rsidR="007B4E01" w:rsidRPr="00F72FED" w:rsidRDefault="007B4E01">
      <w:pPr>
        <w:pStyle w:val="ListParagraph"/>
        <w:ind w:hanging="720"/>
        <w:rPr>
          <w:del w:id="3675" w:author="Alfiady" w:date="2016-04-19T15:44:00Z"/>
          <w:b/>
          <w:szCs w:val="24"/>
          <w:rPrChange w:id="3676" w:author="herwin-azis" w:date="2016-12-15T11:01:00Z">
            <w:rPr>
              <w:del w:id="3677" w:author="Alfiady" w:date="2016-04-19T15:44:00Z"/>
            </w:rPr>
          </w:rPrChange>
        </w:rPr>
        <w:pPrChange w:id="3678" w:author="herwin-azis" w:date="2016-12-14T10:37:00Z">
          <w:pPr>
            <w:ind w:left="360"/>
          </w:pPr>
        </w:pPrChange>
      </w:pPr>
    </w:p>
    <w:p w:rsidR="007B4E01" w:rsidRPr="00F72FED" w:rsidRDefault="00BF5A0F">
      <w:pPr>
        <w:pStyle w:val="ListParagraph"/>
        <w:ind w:hanging="720"/>
        <w:rPr>
          <w:del w:id="3679" w:author="Alfiady" w:date="2016-04-19T15:43:00Z"/>
          <w:b/>
          <w:szCs w:val="24"/>
          <w:rPrChange w:id="3680" w:author="herwin-azis" w:date="2016-12-15T11:01:00Z">
            <w:rPr>
              <w:del w:id="3681" w:author="Alfiady" w:date="2016-04-19T15:43:00Z"/>
            </w:rPr>
          </w:rPrChange>
        </w:rPr>
        <w:pPrChange w:id="3682" w:author="herwin-azis" w:date="2016-12-14T10:37:00Z">
          <w:pPr>
            <w:numPr>
              <w:numId w:val="1"/>
            </w:numPr>
            <w:tabs>
              <w:tab w:val="num" w:pos="360"/>
            </w:tabs>
            <w:ind w:left="360" w:hanging="360"/>
          </w:pPr>
        </w:pPrChange>
      </w:pPr>
      <w:del w:id="3683" w:author="Alfiady" w:date="2016-04-19T15:43:00Z">
        <w:r>
          <w:rPr>
            <w:b/>
            <w:szCs w:val="24"/>
          </w:rPr>
          <w:pict>
            <v:group id="Group 106" o:spid="_x0000_s1026" style="position:absolute;left:0;text-align:left;margin-left:559.75pt;margin-top:2.55pt;width:90.95pt;height:21pt;z-index:251649024" coordorigin="5625,1785" coordsize="173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">
              <v:rect id="Rectangle 107" o:spid="_x0000_s1027" style="position:absolute;left:5625;top:1815;width:1732;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shapetype id="_x0000_t202" coordsize="21600,21600" o:spt="202" path="m,l,21600r21600,l21600,xe">
                <v:stroke joinstyle="miter"/>
                <v:path gradientshapeok="t" o:connecttype="rect"/>
              </v:shapetype>
              <v:shape id="Text Box 108" o:spid="_x0000_s1028" type="#_x0000_t202" style="position:absolute;left:6030;top:1785;width:1073;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6s8MA&#10;AADcAAAADwAAAGRycy9kb3ducmV2LnhtbESPQYvCMBSE74L/IbwFb5qsqOx2jSKK4ElRdwVvj+bZ&#10;lm1eShNt/fdGEDwOM/MNM523thQ3qn3hWMPnQIEgTp0pONPwe1z3v0D4gGywdEwa7uRhPut2ppgY&#10;1/CeboeQiQhhn6CGPIQqkdKnOVn0A1cRR+/iaoshyjqTpsYmwm0ph0pNpMWC40KOFS1zSv8PV6vh&#10;b3s5n0Zql63suGpcqyTbb6l176Nd/IAI1IZ3+NXeGA3D0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6s8MAAADcAAAADwAAAAAAAAAAAAAAAACYAgAAZHJzL2Rv&#10;d25yZXYueG1sUEsFBgAAAAAEAAQA9QAAAIgDAAAAAA==&#10;" filled="f" stroked="f">
                <v:textbox>
                  <w:txbxContent>
                    <w:p w:rsidR="001D3701" w:rsidRPr="0068526D" w:rsidRDefault="001D3701" w:rsidP="00D02D34">
                      <w:pPr>
                        <w:rPr>
                          <w:sz w:val="20"/>
                        </w:rPr>
                      </w:pPr>
                      <w:r>
                        <w:rPr>
                          <w:sz w:val="20"/>
                        </w:rPr>
                        <w:t>Month 5</w:t>
                      </w:r>
                    </w:p>
                  </w:txbxContent>
                </v:textbox>
              </v:shape>
            </v:group>
          </w:pict>
        </w:r>
        <w:r>
          <w:rPr>
            <w:b/>
            <w:szCs w:val="24"/>
            <w:rPrChange w:id="3684" w:author="herwin-azis" w:date="2016-12-15T11:01:00Z">
              <w:rPr>
                <w:b/>
                <w:szCs w:val="24"/>
              </w:rPr>
            </w:rPrChange>
          </w:rPr>
          <w:pict>
            <v:shapetype id="_x0000_t32" coordsize="21600,21600" o:spt="32" o:oned="t" path="m,l21600,21600e" filled="f">
              <v:path arrowok="t" fillok="f" o:connecttype="none"/>
              <o:lock v:ext="edit" shapetype="t"/>
            </v:shapetype>
            <v:shape id="AutoShape 115" o:spid="_x0000_s1063" type="#_x0000_t32" style="position:absolute;left:0;text-align:left;margin-left:516.2pt;margin-top:7.9pt;width:0;height:229.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">
              <v:stroke dashstyle="1 1"/>
            </v:shape>
          </w:pict>
        </w:r>
        <w:r>
          <w:rPr>
            <w:b/>
            <w:szCs w:val="24"/>
            <w:rPrChange w:id="3685" w:author="herwin-azis" w:date="2016-12-15T11:01:00Z">
              <w:rPr>
                <w:b/>
                <w:szCs w:val="24"/>
              </w:rPr>
            </w:rPrChange>
          </w:rPr>
          <w:pict>
            <v:shape id="AutoShape 116" o:spid="_x0000_s1062" type="#_x0000_t32" style="position:absolute;left:0;text-align:left;margin-left:539.25pt;margin-top:7.9pt;width:0;height:229.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">
              <v:stroke dashstyle="1 1"/>
            </v:shape>
          </w:pict>
        </w:r>
        <w:r>
          <w:rPr>
            <w:b/>
            <w:szCs w:val="24"/>
            <w:rPrChange w:id="3686" w:author="herwin-azis" w:date="2016-12-15T11:01:00Z">
              <w:rPr>
                <w:b/>
                <w:szCs w:val="24"/>
              </w:rPr>
            </w:rPrChange>
          </w:rPr>
          <w:pict>
            <v:shape id="AutoShape 117" o:spid="_x0000_s1061" type="#_x0000_t32" style="position:absolute;left:0;text-align:left;margin-left:560.4pt;margin-top:8.25pt;width:0;height:229.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">
              <v:stroke dashstyle="1 1"/>
            </v:shape>
          </w:pict>
        </w:r>
        <w:r>
          <w:rPr>
            <w:b/>
            <w:szCs w:val="24"/>
            <w:rPrChange w:id="3687" w:author="herwin-azis" w:date="2016-12-15T11:01:00Z">
              <w:rPr>
                <w:b/>
                <w:szCs w:val="24"/>
              </w:rPr>
            </w:rPrChange>
          </w:rPr>
          <w:pict>
            <v:shape id="AutoShape 118" o:spid="_x0000_s1060" type="#_x0000_t32" style="position:absolute;left:0;text-align:left;margin-left:582.1pt;margin-top:8.2pt;width:0;height:229.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">
              <v:stroke dashstyle="1 1"/>
            </v:shape>
          </w:pict>
        </w:r>
        <w:r>
          <w:rPr>
            <w:b/>
            <w:szCs w:val="24"/>
            <w:rPrChange w:id="3688" w:author="herwin-azis" w:date="2016-12-15T11:01:00Z">
              <w:rPr>
                <w:b/>
                <w:szCs w:val="24"/>
              </w:rPr>
            </w:rPrChange>
          </w:rPr>
          <w:pict>
            <v:shape id="AutoShape 119" o:spid="_x0000_s1059" type="#_x0000_t32" style="position:absolute;left:0;text-align:left;margin-left:605.65pt;margin-top:9.75pt;width:0;height:229.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">
              <v:stroke dashstyle="1 1"/>
            </v:shape>
          </w:pict>
        </w:r>
        <w:r>
          <w:rPr>
            <w:b/>
            <w:szCs w:val="24"/>
            <w:rPrChange w:id="3689" w:author="herwin-azis" w:date="2016-12-15T11:01:00Z">
              <w:rPr>
                <w:b/>
                <w:szCs w:val="24"/>
              </w:rPr>
            </w:rPrChange>
          </w:rPr>
          <w:pict>
            <v:shape id="AutoShape 120" o:spid="_x0000_s1058" type="#_x0000_t32" style="position:absolute;left:0;text-align:left;margin-left:628.7pt;margin-top:9.75pt;width:0;height:229.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">
              <v:stroke dashstyle="1 1"/>
            </v:shape>
          </w:pict>
        </w:r>
        <w:r>
          <w:rPr>
            <w:b/>
            <w:szCs w:val="24"/>
            <w:rPrChange w:id="3690" w:author="herwin-azis" w:date="2016-12-15T11:01:00Z">
              <w:rPr>
                <w:b/>
                <w:szCs w:val="24"/>
              </w:rPr>
            </w:rPrChange>
          </w:rPr>
          <w:pict>
            <v:shape id="AutoShape 121" o:spid="_x0000_s1057" type="#_x0000_t32" style="position:absolute;left:0;text-align:left;margin-left:650.7pt;margin-top:8.2pt;width:0;height:22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">
              <v:stroke dashstyle="1 1"/>
            </v:shape>
          </w:pict>
        </w:r>
        <w:r>
          <w:rPr>
            <w:b/>
            <w:szCs w:val="24"/>
            <w:rPrChange w:id="3691" w:author="herwin-azis" w:date="2016-12-15T11:01:00Z">
              <w:rPr>
                <w:b/>
                <w:szCs w:val="24"/>
              </w:rPr>
            </w:rPrChange>
          </w:rPr>
          <w:pict>
            <v:group id="Group 112" o:spid="_x0000_s1029" style="position:absolute;left:0;text-align:left;margin-left:624.35pt;margin-top:6.4pt;width:42.45pt;height:18.75pt;z-index:251651072"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">
              <v:rect id="Rectangle 113" o:spid="_x0000_s1030"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3y8UA&#10;AADcAAAADwAAAGRycy9kb3ducmV2LnhtbESPT2vCQBTE70K/w/IKvenGSKWmriKWlPao8eLtNfua&#10;pGbfhuzmT/30bkHocZiZ3zDr7Whq0VPrKssK5rMIBHFudcWFglOWTl9AOI+ssbZMCn7JwXbzMFlj&#10;ou3AB+qPvhABwi5BBaX3TSKly0sy6Ga2IQ7et20N+iDbQuoWhwA3tYyjaCkNVhwWSmxoX1J+OXZG&#10;wVcVn/B6yN4js0oX/nPMfrrzm1JPj+PuFYSn0f+H7+0PrSBePM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XfLxQAAANwAAAAPAAAAAAAAAAAAAAAAAJgCAABkcnMv&#10;ZG93bnJldi54bWxQSwUGAAAAAAQABAD1AAAAigMAAAAA&#10;"/>
              <v:shape id="Text Box 114" o:spid="_x0000_s1031"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rsidR="001D3701" w:rsidRPr="004C47CA" w:rsidRDefault="001D3701" w:rsidP="00D02D34">
                      <w:pPr>
                        <w:rPr>
                          <w:b/>
                          <w:sz w:val="14"/>
                          <w:szCs w:val="14"/>
                        </w:rPr>
                      </w:pPr>
                      <w:r w:rsidRPr="004C47CA">
                        <w:rPr>
                          <w:b/>
                          <w:sz w:val="14"/>
                          <w:szCs w:val="14"/>
                        </w:rPr>
                        <w:t>Week</w:t>
                      </w:r>
                    </w:p>
                  </w:txbxContent>
                </v:textbox>
              </v:shape>
            </v:group>
          </w:pict>
        </w:r>
        <w:r>
          <w:rPr>
            <w:b/>
            <w:szCs w:val="24"/>
            <w:rPrChange w:id="3692" w:author="herwin-azis" w:date="2016-12-15T11:01:00Z">
              <w:rPr>
                <w:b/>
                <w:szCs w:val="24"/>
              </w:rPr>
            </w:rPrChange>
          </w:rPr>
          <w:pict>
            <v:group id="Group 109" o:spid="_x0000_s1032" style="position:absolute;left:0;text-align:left;margin-left:601.3pt;margin-top:6.1pt;width:42.45pt;height:18.75pt;z-index:251650048"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">
              <v:rect id="Rectangle 110" o:spid="_x0000_s1033"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v8UA&#10;AADcAAAADwAAAGRycy9kb3ducmV2LnhtbESPQWvCQBSE74X+h+UVvNVNI0hNXaVUInrU5OLtNfua&#10;pM2+DdmNrv76bqHgcZiZb5jlOphOnGlwrWUFL9MEBHFldcu1grLIn19BOI+ssbNMCq7kYL16fFhi&#10;pu2FD3Q++lpECLsMFTTe95mUrmrIoJvanjh6X3Yw6KMcaqkHvES46WSaJHNpsOW40GBPHw1VP8fR&#10;KPhs0xJvh2KbmEU+8/tQfI+njVKTp/D+BsJT8Pfwf3unFaS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O+/xQAAANwAAAAPAAAAAAAAAAAAAAAAAJgCAABkcnMv&#10;ZG93bnJldi54bWxQSwUGAAAAAAQABAD1AAAAigMAAAAA&#10;"/>
              <v:shape id="Text Box 111" o:spid="_x0000_s1034"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rsidR="001D3701" w:rsidRPr="004C47CA" w:rsidRDefault="001D3701" w:rsidP="00D02D34">
                      <w:pPr>
                        <w:rPr>
                          <w:b/>
                          <w:sz w:val="14"/>
                          <w:szCs w:val="14"/>
                        </w:rPr>
                      </w:pPr>
                      <w:r w:rsidRPr="004C47CA">
                        <w:rPr>
                          <w:b/>
                          <w:sz w:val="14"/>
                          <w:szCs w:val="14"/>
                        </w:rPr>
                        <w:t>Week</w:t>
                      </w:r>
                    </w:p>
                  </w:txbxContent>
                </v:textbox>
              </v:shape>
            </v:group>
          </w:pict>
        </w:r>
        <w:r>
          <w:rPr>
            <w:b/>
            <w:szCs w:val="24"/>
            <w:rPrChange w:id="3693" w:author="herwin-azis" w:date="2016-12-15T11:01:00Z">
              <w:rPr>
                <w:b/>
                <w:szCs w:val="24"/>
              </w:rPr>
            </w:rPrChange>
          </w:rPr>
          <w:pict>
            <v:group id="Group 103" o:spid="_x0000_s1035" style="position:absolute;left:0;text-align:left;margin-left:578.25pt;margin-top:6.45pt;width:42.45pt;height:18.75pt;z-index:251648000"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">
              <v:rect id="Rectangle 104" o:spid="_x0000_s1036"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shape id="Text Box 105" o:spid="_x0000_s1037"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1D3701" w:rsidRPr="004C47CA" w:rsidRDefault="001D3701" w:rsidP="00D02D34">
                      <w:pPr>
                        <w:rPr>
                          <w:b/>
                          <w:sz w:val="14"/>
                          <w:szCs w:val="14"/>
                        </w:rPr>
                      </w:pPr>
                      <w:r w:rsidRPr="004C47CA">
                        <w:rPr>
                          <w:b/>
                          <w:sz w:val="14"/>
                          <w:szCs w:val="14"/>
                        </w:rPr>
                        <w:t>Week</w:t>
                      </w:r>
                    </w:p>
                  </w:txbxContent>
                </v:textbox>
              </v:shape>
            </v:group>
          </w:pict>
        </w:r>
        <w:r>
          <w:rPr>
            <w:b/>
            <w:szCs w:val="24"/>
            <w:rPrChange w:id="3694" w:author="herwin-azis" w:date="2016-12-15T11:01:00Z">
              <w:rPr>
                <w:b/>
                <w:szCs w:val="24"/>
              </w:rPr>
            </w:rPrChange>
          </w:rPr>
          <w:pict>
            <v:group id="Group 100" o:spid="_x0000_s1038" style="position:absolute;left:0;text-align:left;margin-left:555.4pt;margin-top:6.45pt;width:42.45pt;height:18.75pt;z-index:251646976"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">
              <v:rect id="Rectangle 101" o:spid="_x0000_s1039"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shape id="Text Box 102" o:spid="_x0000_s1040"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1D3701" w:rsidRPr="004C47CA" w:rsidRDefault="001D3701" w:rsidP="00D02D34">
                      <w:pPr>
                        <w:rPr>
                          <w:b/>
                          <w:sz w:val="14"/>
                          <w:szCs w:val="14"/>
                        </w:rPr>
                      </w:pPr>
                      <w:r w:rsidRPr="004C47CA">
                        <w:rPr>
                          <w:b/>
                          <w:sz w:val="14"/>
                          <w:szCs w:val="14"/>
                        </w:rPr>
                        <w:t>Week</w:t>
                      </w:r>
                    </w:p>
                  </w:txbxContent>
                </v:textbox>
              </v:shape>
            </v:group>
          </w:pict>
        </w:r>
        <w:r>
          <w:rPr>
            <w:b/>
            <w:szCs w:val="24"/>
            <w:rPrChange w:id="3695" w:author="herwin-azis" w:date="2016-12-15T11:01:00Z">
              <w:rPr>
                <w:b/>
                <w:szCs w:val="24"/>
              </w:rPr>
            </w:rPrChange>
          </w:rPr>
          <w:pict>
            <v:group id="Group 97" o:spid="_x0000_s1041" style="position:absolute;left:0;text-align:left;margin-left:534.9pt;margin-top:6.45pt;width:42.45pt;height:18.75pt;z-index:251645952"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">
              <v:rect id="Rectangle 98" o:spid="_x0000_s1042"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shape id="Text Box 99" o:spid="_x0000_s1043"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1D3701" w:rsidRPr="004C47CA" w:rsidRDefault="001D3701" w:rsidP="00D02D34">
                      <w:pPr>
                        <w:rPr>
                          <w:b/>
                          <w:sz w:val="14"/>
                          <w:szCs w:val="14"/>
                        </w:rPr>
                      </w:pPr>
                      <w:r w:rsidRPr="004C47CA">
                        <w:rPr>
                          <w:b/>
                          <w:sz w:val="14"/>
                          <w:szCs w:val="14"/>
                        </w:rPr>
                        <w:t>Week</w:t>
                      </w:r>
                    </w:p>
                  </w:txbxContent>
                </v:textbox>
              </v:shape>
            </v:group>
          </w:pict>
        </w:r>
        <w:r>
          <w:rPr>
            <w:b/>
            <w:szCs w:val="24"/>
            <w:rPrChange w:id="3696" w:author="herwin-azis" w:date="2016-12-15T11:01:00Z">
              <w:rPr>
                <w:b/>
                <w:szCs w:val="24"/>
              </w:rPr>
            </w:rPrChange>
          </w:rPr>
          <w:pict>
            <v:group id="Group 94" o:spid="_x0000_s1044" style="position:absolute;left:0;text-align:left;margin-left:511.85pt;margin-top:6.45pt;width:42.45pt;height:18.75pt;z-index:251644928" coordorigin="5538,2205" coordsize="8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">
              <v:rect id="Rectangle 95" o:spid="_x0000_s1045" style="position:absolute;left:5625;top:2235;width:447;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shape id="Text Box 96" o:spid="_x0000_s1046" type="#_x0000_t202" style="position:absolute;left:5538;top:2205;width:84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7B4E01" w:rsidRDefault="001D3701">
                      <w:pPr>
                        <w:ind w:left="-1980"/>
                        <w:rPr>
                          <w:b/>
                          <w:sz w:val="14"/>
                          <w:szCs w:val="14"/>
                        </w:rPr>
                        <w:pPrChange w:id="3697" w:author="Ridwan Permana Sidik" w:date="2015-11-02T15:55:00Z">
                          <w:pPr/>
                        </w:pPrChange>
                      </w:pPr>
                      <w:r w:rsidRPr="004C47CA">
                        <w:rPr>
                          <w:b/>
                          <w:sz w:val="14"/>
                          <w:szCs w:val="14"/>
                        </w:rPr>
                        <w:t>Week</w:t>
                      </w:r>
                    </w:p>
                  </w:txbxContent>
                </v:textbox>
              </v:shape>
            </v:group>
          </w:pict>
        </w:r>
        <w:r w:rsidR="007B4E01" w:rsidRPr="00F72FED">
          <w:rPr>
            <w:b/>
            <w:szCs w:val="24"/>
            <w:rPrChange w:id="3698" w:author="herwin-azis" w:date="2016-12-15T11:01:00Z">
              <w:rPr>
                <w:b/>
                <w:color w:val="0000FF"/>
                <w:szCs w:val="24"/>
                <w:u w:val="single"/>
                <w:lang w:val="id-ID"/>
              </w:rPr>
            </w:rPrChange>
          </w:rPr>
          <w:delText>P</w:delText>
        </w:r>
      </w:del>
      <w:ins w:id="3699" w:author="user" w:date="2015-11-16T09:13:00Z">
        <w:del w:id="3700" w:author="Alfiady" w:date="2016-04-19T15:43:00Z">
          <w:r w:rsidR="007B4E01" w:rsidRPr="00F72FED">
            <w:rPr>
              <w:b/>
              <w:szCs w:val="24"/>
              <w:rPrChange w:id="3701" w:author="herwin-azis" w:date="2016-12-15T11:01:00Z">
                <w:rPr>
                  <w:color w:val="0000FF"/>
                  <w:u w:val="single"/>
                </w:rPr>
              </w:rPrChange>
            </w:rPr>
            <w:delText>PR</w:delText>
          </w:r>
        </w:del>
      </w:ins>
      <w:del w:id="3702" w:author="Alfiady" w:date="2016-04-19T15:43:00Z">
        <w:r w:rsidR="007B4E01" w:rsidRPr="00F72FED">
          <w:rPr>
            <w:b/>
            <w:szCs w:val="24"/>
            <w:rPrChange w:id="3703" w:author="herwin-azis" w:date="2016-12-15T11:01:00Z">
              <w:rPr>
                <w:b/>
                <w:color w:val="0000FF"/>
                <w:szCs w:val="24"/>
                <w:u w:val="single"/>
                <w:lang w:val="id-ID"/>
              </w:rPr>
            </w:rPrChange>
          </w:rPr>
          <w:delText>ROJECT LOCATION MAP</w:delText>
        </w:r>
      </w:del>
    </w:p>
    <w:p w:rsidR="007B4E01" w:rsidRPr="00F72FED" w:rsidRDefault="007B4E01">
      <w:pPr>
        <w:pStyle w:val="ListParagraph"/>
        <w:ind w:hanging="720"/>
        <w:rPr>
          <w:del w:id="3704" w:author="Alfiady" w:date="2016-04-19T15:43:00Z"/>
          <w:b/>
          <w:szCs w:val="24"/>
          <w:rPrChange w:id="3705" w:author="herwin-azis" w:date="2016-12-15T11:01:00Z">
            <w:rPr>
              <w:del w:id="3706" w:author="Alfiady" w:date="2016-04-19T15:43:00Z"/>
              <w:szCs w:val="24"/>
              <w:lang w:val="fr-FR"/>
            </w:rPr>
          </w:rPrChange>
        </w:rPr>
        <w:pPrChange w:id="3707" w:author="herwin-azis" w:date="2016-12-14T10:37:00Z">
          <w:pPr>
            <w:tabs>
              <w:tab w:val="left" w:pos="426"/>
              <w:tab w:val="left" w:pos="1620"/>
            </w:tabs>
            <w:ind w:left="426"/>
          </w:pPr>
        </w:pPrChange>
      </w:pPr>
    </w:p>
    <w:p w:rsidR="007B4E01" w:rsidRPr="00F72FED" w:rsidRDefault="007B4E01">
      <w:pPr>
        <w:pStyle w:val="ListParagraph"/>
        <w:ind w:hanging="720"/>
        <w:rPr>
          <w:del w:id="3708" w:author="Alfiady" w:date="2016-04-19T15:43:00Z"/>
          <w:b/>
          <w:szCs w:val="24"/>
          <w:rPrChange w:id="3709" w:author="herwin-azis" w:date="2016-12-15T11:01:00Z">
            <w:rPr>
              <w:del w:id="3710" w:author="Alfiady" w:date="2016-04-19T15:43:00Z"/>
              <w:szCs w:val="24"/>
              <w:lang w:val="en-BZ"/>
            </w:rPr>
          </w:rPrChange>
        </w:rPr>
        <w:pPrChange w:id="3711" w:author="herwin-azis" w:date="2016-12-14T10:37:00Z">
          <w:pPr>
            <w:tabs>
              <w:tab w:val="left" w:pos="426"/>
              <w:tab w:val="left" w:pos="1620"/>
            </w:tabs>
            <w:ind w:left="426"/>
          </w:pPr>
        </w:pPrChange>
      </w:pPr>
      <w:del w:id="3712" w:author="Alfiady" w:date="2016-04-19T15:43:00Z">
        <w:r w:rsidRPr="00F72FED">
          <w:rPr>
            <w:b/>
            <w:szCs w:val="24"/>
            <w:rPrChange w:id="3713" w:author="herwin-azis" w:date="2016-12-15T11:01:00Z">
              <w:rPr>
                <w:color w:val="0000FF"/>
                <w:szCs w:val="24"/>
                <w:u w:val="single"/>
                <w:lang w:val="fr-FR"/>
              </w:rPr>
            </w:rPrChange>
          </w:rPr>
          <w:delText>This Exhibit A has the following attachments:</w:delText>
        </w:r>
      </w:del>
    </w:p>
    <w:p w:rsidR="007B4E01" w:rsidRPr="00F72FED" w:rsidRDefault="007B4E01">
      <w:pPr>
        <w:pStyle w:val="ListParagraph"/>
        <w:ind w:hanging="720"/>
        <w:rPr>
          <w:del w:id="3714" w:author="Alfiady" w:date="2016-04-19T15:43:00Z"/>
          <w:b/>
          <w:szCs w:val="24"/>
          <w:rPrChange w:id="3715" w:author="herwin-azis" w:date="2016-12-15T11:01:00Z">
            <w:rPr>
              <w:del w:id="3716" w:author="Alfiady" w:date="2016-04-19T15:43:00Z"/>
            </w:rPr>
          </w:rPrChange>
        </w:rPr>
        <w:pPrChange w:id="3717" w:author="herwin-azis" w:date="2016-12-14T10:37:00Z">
          <w:pPr>
            <w:pStyle w:val="ListParagraph"/>
            <w:tabs>
              <w:tab w:val="left" w:pos="426"/>
            </w:tabs>
            <w:spacing w:line="20" w:lineRule="atLeast"/>
            <w:ind w:left="426"/>
          </w:pPr>
        </w:pPrChange>
      </w:pPr>
      <w:del w:id="3718" w:author="Alfiady" w:date="2016-04-19T15:43:00Z">
        <w:r w:rsidRPr="00F72FED">
          <w:rPr>
            <w:b/>
            <w:szCs w:val="24"/>
            <w:rPrChange w:id="3719" w:author="herwin-azis" w:date="2016-12-15T11:01:00Z">
              <w:rPr>
                <w:color w:val="0000FF"/>
                <w:szCs w:val="24"/>
                <w:u w:val="single"/>
                <w:lang w:val="en-BZ"/>
              </w:rPr>
            </w:rPrChange>
          </w:rPr>
          <w:delText>Attachment No. 1: Project Location Map</w:delText>
        </w:r>
      </w:del>
    </w:p>
    <w:p w:rsidR="007B4E01" w:rsidRPr="00F72FED" w:rsidRDefault="007B4E01">
      <w:pPr>
        <w:pStyle w:val="ListParagraph"/>
        <w:ind w:hanging="720"/>
        <w:rPr>
          <w:ins w:id="3720" w:author="user" w:date="2015-11-16T11:12:00Z"/>
          <w:del w:id="3721" w:author="Alfiady" w:date="2016-04-19T15:43:00Z"/>
          <w:b/>
          <w:szCs w:val="24"/>
          <w:rPrChange w:id="3722" w:author="herwin-azis" w:date="2016-12-15T11:01:00Z">
            <w:rPr>
              <w:ins w:id="3723" w:author="user" w:date="2015-11-16T11:12:00Z"/>
              <w:del w:id="3724" w:author="Alfiady" w:date="2016-04-19T15:43:00Z"/>
            </w:rPr>
          </w:rPrChange>
        </w:rPr>
        <w:pPrChange w:id="3725" w:author="herwin-azis" w:date="2016-12-14T10:37:00Z">
          <w:pPr>
            <w:tabs>
              <w:tab w:val="left" w:pos="426"/>
            </w:tabs>
            <w:ind w:left="426"/>
          </w:pPr>
        </w:pPrChange>
      </w:pPr>
      <w:del w:id="3726" w:author="Alfiady" w:date="2016-04-19T15:43:00Z">
        <w:r w:rsidRPr="00F72FED">
          <w:rPr>
            <w:b/>
            <w:szCs w:val="24"/>
            <w:rPrChange w:id="3727" w:author="herwin-azis" w:date="2016-12-15T11:01:00Z">
              <w:rPr>
                <w:color w:val="0000FF"/>
                <w:u w:val="single"/>
              </w:rPr>
            </w:rPrChange>
          </w:rPr>
          <w:delText>Attachment No. 2: Focus Area</w:delText>
        </w:r>
      </w:del>
      <w:ins w:id="3728" w:author="user" w:date="2015-11-16T13:07:00Z">
        <w:del w:id="3729" w:author="Alfiady" w:date="2016-04-19T15:43:00Z">
          <w:r w:rsidRPr="00F72FED">
            <w:rPr>
              <w:b/>
              <w:szCs w:val="24"/>
              <w:rPrChange w:id="3730" w:author="herwin-azis" w:date="2016-12-15T11:01:00Z">
                <w:rPr>
                  <w:b/>
                  <w:color w:val="0000FF"/>
                  <w:szCs w:val="24"/>
                  <w:u w:val="single"/>
                </w:rPr>
              </w:rPrChange>
            </w:rPr>
            <w:delText>Focus Detail Surface Mapping and Desktop Study Area</w:delText>
          </w:r>
        </w:del>
      </w:ins>
    </w:p>
    <w:p w:rsidR="007B4E01" w:rsidRPr="00F72FED" w:rsidRDefault="007B4E01">
      <w:pPr>
        <w:pStyle w:val="ListParagraph"/>
        <w:ind w:hanging="720"/>
        <w:rPr>
          <w:del w:id="3731" w:author="Alfiady" w:date="2016-04-19T15:43:00Z"/>
          <w:b/>
          <w:szCs w:val="24"/>
          <w:rPrChange w:id="3732" w:author="herwin-azis" w:date="2016-12-15T11:01:00Z">
            <w:rPr>
              <w:del w:id="3733" w:author="Alfiady" w:date="2016-04-19T15:43:00Z"/>
              <w:szCs w:val="24"/>
              <w:lang w:val="id-ID"/>
            </w:rPr>
          </w:rPrChange>
        </w:rPr>
        <w:pPrChange w:id="3734" w:author="herwin-azis" w:date="2016-12-14T10:37:00Z">
          <w:pPr>
            <w:tabs>
              <w:tab w:val="left" w:pos="426"/>
            </w:tabs>
            <w:ind w:left="426"/>
          </w:pPr>
        </w:pPrChange>
      </w:pPr>
      <w:ins w:id="3735" w:author="user" w:date="2015-11-16T11:12:00Z">
        <w:del w:id="3736" w:author="Alfiady" w:date="2016-04-19T15:43:00Z">
          <w:r w:rsidRPr="00F72FED">
            <w:rPr>
              <w:b/>
              <w:szCs w:val="24"/>
              <w:rPrChange w:id="3737" w:author="herwin-azis" w:date="2016-12-15T11:01:00Z">
                <w:rPr>
                  <w:color w:val="0000FF"/>
                  <w:u w:val="single"/>
                </w:rPr>
              </w:rPrChange>
            </w:rPr>
            <w:delText>Attachment No. 3: Work Plan Schedule</w:delText>
          </w:r>
        </w:del>
      </w:ins>
    </w:p>
    <w:p w:rsidR="007B4E01" w:rsidRPr="00F72FED" w:rsidRDefault="007B4E01">
      <w:pPr>
        <w:pStyle w:val="ListParagraph"/>
        <w:ind w:hanging="720"/>
        <w:rPr>
          <w:del w:id="3738" w:author="Alfiady" w:date="2016-04-19T15:43:00Z"/>
          <w:b/>
          <w:szCs w:val="24"/>
          <w:rPrChange w:id="3739" w:author="herwin-azis" w:date="2016-12-15T11:01:00Z">
            <w:rPr>
              <w:del w:id="3740" w:author="Alfiady" w:date="2016-04-19T15:43:00Z"/>
            </w:rPr>
          </w:rPrChange>
        </w:rPr>
        <w:pPrChange w:id="3741" w:author="herwin-azis" w:date="2016-12-14T10:37:00Z">
          <w:pPr>
            <w:tabs>
              <w:tab w:val="left" w:pos="426"/>
              <w:tab w:val="left" w:pos="720"/>
            </w:tabs>
            <w:ind w:left="426"/>
          </w:pPr>
        </w:pPrChange>
      </w:pPr>
      <w:del w:id="3742" w:author="Alfiady" w:date="2016-04-19T15:43:00Z">
        <w:r w:rsidRPr="00F72FED">
          <w:rPr>
            <w:b/>
            <w:szCs w:val="24"/>
            <w:rPrChange w:id="3743" w:author="herwin-azis" w:date="2016-12-15T11:01:00Z">
              <w:rPr>
                <w:color w:val="0000FF"/>
                <w:u w:val="single"/>
              </w:rPr>
            </w:rPrChange>
          </w:rPr>
          <w:delText>Attachment No. 3: Work Plan Schedule</w:delText>
        </w:r>
      </w:del>
    </w:p>
    <w:p w:rsidR="007B4E01" w:rsidRPr="00F72FED" w:rsidRDefault="007B4E01">
      <w:pPr>
        <w:pStyle w:val="ListParagraph"/>
        <w:ind w:hanging="720"/>
        <w:rPr>
          <w:del w:id="3744" w:author="Alfiady" w:date="2016-04-19T15:43:00Z"/>
          <w:b/>
          <w:szCs w:val="24"/>
          <w:rPrChange w:id="3745" w:author="herwin-azis" w:date="2016-12-15T11:01:00Z">
            <w:rPr>
              <w:del w:id="3746" w:author="Alfiady" w:date="2016-04-19T15:43:00Z"/>
            </w:rPr>
          </w:rPrChange>
        </w:rPr>
        <w:pPrChange w:id="3747" w:author="herwin-azis" w:date="2016-12-14T10:37:00Z">
          <w:pPr>
            <w:tabs>
              <w:tab w:val="left" w:pos="426"/>
              <w:tab w:val="left" w:pos="720"/>
            </w:tabs>
            <w:ind w:left="426"/>
          </w:pPr>
        </w:pPrChange>
      </w:pPr>
    </w:p>
    <w:p w:rsidR="007B4E01" w:rsidRPr="00F72FED" w:rsidRDefault="007B4E01">
      <w:pPr>
        <w:pStyle w:val="ListParagraph"/>
        <w:ind w:hanging="720"/>
        <w:rPr>
          <w:del w:id="3748" w:author="Alfiady" w:date="2016-04-19T15:43:00Z"/>
          <w:b/>
          <w:szCs w:val="24"/>
          <w:rPrChange w:id="3749" w:author="herwin-azis" w:date="2016-12-15T11:01:00Z">
            <w:rPr>
              <w:del w:id="3750" w:author="Alfiady" w:date="2016-04-19T15:43:00Z"/>
            </w:rPr>
          </w:rPrChange>
        </w:rPr>
        <w:pPrChange w:id="3751" w:author="herwin-azis" w:date="2016-12-14T10:37:00Z">
          <w:pPr>
            <w:tabs>
              <w:tab w:val="left" w:pos="426"/>
              <w:tab w:val="left" w:pos="720"/>
            </w:tabs>
            <w:ind w:left="426"/>
          </w:pPr>
        </w:pPrChange>
      </w:pPr>
    </w:p>
    <w:p w:rsidR="007B4E01" w:rsidRPr="00F72FED" w:rsidRDefault="007B4E01">
      <w:pPr>
        <w:pStyle w:val="ListParagraph"/>
        <w:ind w:hanging="720"/>
        <w:rPr>
          <w:del w:id="3752" w:author="Alfiady" w:date="2016-04-19T15:43:00Z"/>
          <w:b/>
          <w:szCs w:val="24"/>
          <w:rPrChange w:id="3753" w:author="herwin-azis" w:date="2016-12-15T11:01:00Z">
            <w:rPr>
              <w:del w:id="3754" w:author="Alfiady" w:date="2016-04-19T15:43:00Z"/>
            </w:rPr>
          </w:rPrChange>
        </w:rPr>
        <w:pPrChange w:id="3755" w:author="herwin-azis" w:date="2016-12-14T10:37:00Z">
          <w:pPr>
            <w:tabs>
              <w:tab w:val="left" w:pos="426"/>
              <w:tab w:val="left" w:pos="720"/>
            </w:tabs>
            <w:ind w:left="426"/>
          </w:pPr>
        </w:pPrChange>
      </w:pPr>
    </w:p>
    <w:p w:rsidR="007B4E01" w:rsidRPr="00F72FED" w:rsidRDefault="007B4E01">
      <w:pPr>
        <w:pStyle w:val="ListParagraph"/>
        <w:ind w:hanging="720"/>
        <w:rPr>
          <w:del w:id="3756" w:author="Alfiady" w:date="2016-04-19T15:43:00Z"/>
          <w:b/>
          <w:szCs w:val="24"/>
          <w:rPrChange w:id="3757" w:author="herwin-azis" w:date="2016-12-15T11:01:00Z">
            <w:rPr>
              <w:del w:id="3758" w:author="Alfiady" w:date="2016-04-19T15:43:00Z"/>
            </w:rPr>
          </w:rPrChange>
        </w:rPr>
        <w:pPrChange w:id="3759" w:author="herwin-azis" w:date="2016-12-14T10:37:00Z">
          <w:pPr>
            <w:tabs>
              <w:tab w:val="left" w:pos="426"/>
              <w:tab w:val="left" w:pos="720"/>
            </w:tabs>
            <w:ind w:left="426"/>
          </w:pPr>
        </w:pPrChange>
      </w:pPr>
    </w:p>
    <w:p w:rsidR="007B4E01" w:rsidRPr="00F72FED" w:rsidRDefault="007B4E01">
      <w:pPr>
        <w:pStyle w:val="ListParagraph"/>
        <w:ind w:hanging="720"/>
        <w:rPr>
          <w:del w:id="3760" w:author="Alfiady" w:date="2016-04-19T15:43:00Z"/>
          <w:b/>
          <w:szCs w:val="24"/>
          <w:rPrChange w:id="3761" w:author="herwin-azis" w:date="2016-12-15T11:01:00Z">
            <w:rPr>
              <w:del w:id="3762" w:author="Alfiady" w:date="2016-04-19T15:43:00Z"/>
            </w:rPr>
          </w:rPrChange>
        </w:rPr>
        <w:pPrChange w:id="3763" w:author="herwin-azis" w:date="2016-12-14T10:37:00Z">
          <w:pPr>
            <w:tabs>
              <w:tab w:val="left" w:pos="426"/>
              <w:tab w:val="left" w:pos="720"/>
            </w:tabs>
            <w:ind w:left="426"/>
          </w:pPr>
        </w:pPrChange>
      </w:pPr>
    </w:p>
    <w:p w:rsidR="007B4E01" w:rsidRPr="00F72FED" w:rsidRDefault="007B4E01">
      <w:pPr>
        <w:pStyle w:val="ListParagraph"/>
        <w:ind w:hanging="720"/>
        <w:rPr>
          <w:del w:id="3764" w:author="Alfiady" w:date="2016-04-19T15:43:00Z"/>
          <w:b/>
          <w:szCs w:val="24"/>
          <w:rPrChange w:id="3765" w:author="herwin-azis" w:date="2016-12-15T11:01:00Z">
            <w:rPr>
              <w:del w:id="3766" w:author="Alfiady" w:date="2016-04-19T15:43:00Z"/>
            </w:rPr>
          </w:rPrChange>
        </w:rPr>
        <w:pPrChange w:id="3767" w:author="herwin-azis" w:date="2016-12-14T10:37:00Z">
          <w:pPr>
            <w:tabs>
              <w:tab w:val="left" w:pos="426"/>
              <w:tab w:val="left" w:pos="720"/>
            </w:tabs>
            <w:ind w:left="426"/>
          </w:pPr>
        </w:pPrChange>
      </w:pPr>
    </w:p>
    <w:p w:rsidR="007B4E01" w:rsidRPr="00F72FED" w:rsidRDefault="007B4E01">
      <w:pPr>
        <w:pStyle w:val="ListParagraph"/>
        <w:ind w:hanging="720"/>
        <w:rPr>
          <w:del w:id="3768" w:author="Alfiady" w:date="2016-04-19T15:43:00Z"/>
          <w:b/>
          <w:szCs w:val="24"/>
          <w:rPrChange w:id="3769" w:author="herwin-azis" w:date="2016-12-15T11:01:00Z">
            <w:rPr>
              <w:del w:id="3770" w:author="Alfiady" w:date="2016-04-19T15:43:00Z"/>
            </w:rPr>
          </w:rPrChange>
        </w:rPr>
        <w:pPrChange w:id="3771" w:author="herwin-azis" w:date="2016-12-14T10:37:00Z">
          <w:pPr>
            <w:tabs>
              <w:tab w:val="left" w:pos="426"/>
              <w:tab w:val="left" w:pos="720"/>
            </w:tabs>
            <w:ind w:left="426"/>
          </w:pPr>
        </w:pPrChange>
      </w:pPr>
    </w:p>
    <w:p w:rsidR="007B4E01" w:rsidRPr="00F72FED" w:rsidRDefault="007B4E01">
      <w:pPr>
        <w:pStyle w:val="ListParagraph"/>
        <w:ind w:hanging="720"/>
        <w:rPr>
          <w:del w:id="3772" w:author="Alfiady" w:date="2016-04-19T15:43:00Z"/>
          <w:b/>
          <w:szCs w:val="24"/>
          <w:rPrChange w:id="3773" w:author="herwin-azis" w:date="2016-12-15T11:01:00Z">
            <w:rPr>
              <w:del w:id="3774" w:author="Alfiady" w:date="2016-04-19T15:43:00Z"/>
            </w:rPr>
          </w:rPrChange>
        </w:rPr>
        <w:pPrChange w:id="3775" w:author="herwin-azis" w:date="2016-12-14T10:37:00Z">
          <w:pPr>
            <w:tabs>
              <w:tab w:val="left" w:pos="426"/>
              <w:tab w:val="left" w:pos="720"/>
            </w:tabs>
            <w:ind w:left="426"/>
          </w:pPr>
        </w:pPrChange>
      </w:pPr>
    </w:p>
    <w:p w:rsidR="007B4E01" w:rsidRPr="00F72FED" w:rsidRDefault="007B4E01">
      <w:pPr>
        <w:pStyle w:val="ListParagraph"/>
        <w:ind w:hanging="720"/>
        <w:rPr>
          <w:del w:id="3776" w:author="Alfiady" w:date="2016-04-19T15:43:00Z"/>
          <w:b/>
          <w:szCs w:val="24"/>
          <w:rPrChange w:id="3777" w:author="herwin-azis" w:date="2016-12-15T11:01:00Z">
            <w:rPr>
              <w:del w:id="3778" w:author="Alfiady" w:date="2016-04-19T15:43:00Z"/>
            </w:rPr>
          </w:rPrChange>
        </w:rPr>
        <w:pPrChange w:id="3779" w:author="herwin-azis" w:date="2016-12-14T10:37:00Z">
          <w:pPr>
            <w:tabs>
              <w:tab w:val="left" w:pos="426"/>
              <w:tab w:val="left" w:pos="720"/>
            </w:tabs>
            <w:ind w:left="426"/>
          </w:pPr>
        </w:pPrChange>
      </w:pPr>
    </w:p>
    <w:p w:rsidR="007B4E01" w:rsidRPr="00F72FED" w:rsidRDefault="007B4E01">
      <w:pPr>
        <w:pStyle w:val="ListParagraph"/>
        <w:ind w:hanging="720"/>
        <w:rPr>
          <w:del w:id="3780" w:author="Alfiady" w:date="2016-04-19T15:43:00Z"/>
          <w:b/>
          <w:szCs w:val="24"/>
          <w:rPrChange w:id="3781" w:author="herwin-azis" w:date="2016-12-15T11:01:00Z">
            <w:rPr>
              <w:del w:id="3782" w:author="Alfiady" w:date="2016-04-19T15:43:00Z"/>
            </w:rPr>
          </w:rPrChange>
        </w:rPr>
        <w:pPrChange w:id="3783" w:author="herwin-azis" w:date="2016-12-14T10:37:00Z">
          <w:pPr>
            <w:tabs>
              <w:tab w:val="left" w:pos="426"/>
              <w:tab w:val="left" w:pos="720"/>
            </w:tabs>
            <w:ind w:left="426"/>
          </w:pPr>
        </w:pPrChange>
      </w:pPr>
    </w:p>
    <w:p w:rsidR="007B4E01" w:rsidRPr="00F72FED" w:rsidRDefault="007B4E01">
      <w:pPr>
        <w:pStyle w:val="ListParagraph"/>
        <w:ind w:hanging="720"/>
        <w:rPr>
          <w:ins w:id="3784" w:author="user" w:date="2015-11-16T11:12:00Z"/>
          <w:del w:id="3785" w:author="Alfiady" w:date="2016-04-19T15:43:00Z"/>
          <w:b/>
          <w:szCs w:val="24"/>
          <w:rPrChange w:id="3786" w:author="herwin-azis" w:date="2016-12-15T11:01:00Z">
            <w:rPr>
              <w:ins w:id="3787" w:author="user" w:date="2015-11-16T11:12:00Z"/>
              <w:del w:id="3788" w:author="Alfiady" w:date="2016-04-19T15:43:00Z"/>
            </w:rPr>
          </w:rPrChange>
        </w:rPr>
        <w:pPrChange w:id="3789" w:author="herwin-azis" w:date="2016-12-14T10:37:00Z">
          <w:pPr>
            <w:tabs>
              <w:tab w:val="left" w:pos="426"/>
              <w:tab w:val="left" w:pos="720"/>
            </w:tabs>
            <w:ind w:left="426"/>
          </w:pPr>
        </w:pPrChange>
      </w:pPr>
    </w:p>
    <w:p w:rsidR="007B4E01" w:rsidRPr="00F72FED" w:rsidRDefault="007B4E01">
      <w:pPr>
        <w:pStyle w:val="ListParagraph"/>
        <w:ind w:hanging="720"/>
        <w:rPr>
          <w:ins w:id="3790" w:author="user" w:date="2015-11-16T12:55:00Z"/>
          <w:del w:id="3791" w:author="Alfiady" w:date="2016-04-19T15:44:00Z"/>
          <w:b/>
          <w:szCs w:val="24"/>
          <w:rPrChange w:id="3792" w:author="herwin-azis" w:date="2016-12-15T11:01:00Z">
            <w:rPr>
              <w:ins w:id="3793" w:author="user" w:date="2015-11-16T12:55:00Z"/>
              <w:del w:id="3794" w:author="Alfiady" w:date="2016-04-19T15:44:00Z"/>
            </w:rPr>
          </w:rPrChange>
        </w:rPr>
        <w:pPrChange w:id="3795" w:author="herwin-azis" w:date="2016-12-14T10:37:00Z">
          <w:pPr>
            <w:tabs>
              <w:tab w:val="left" w:pos="426"/>
              <w:tab w:val="left" w:pos="720"/>
            </w:tabs>
            <w:ind w:left="426"/>
          </w:pPr>
        </w:pPrChange>
      </w:pPr>
    </w:p>
    <w:p w:rsidR="007B4E01" w:rsidRPr="00F72FED" w:rsidRDefault="007B4E01">
      <w:pPr>
        <w:pStyle w:val="ListParagraph"/>
        <w:ind w:hanging="720"/>
        <w:rPr>
          <w:ins w:id="3796" w:author="user" w:date="2015-11-16T11:12:00Z"/>
          <w:del w:id="3797" w:author="Alfiady" w:date="2016-04-19T15:44:00Z"/>
          <w:b/>
          <w:szCs w:val="24"/>
          <w:rPrChange w:id="3798" w:author="herwin-azis" w:date="2016-12-15T11:01:00Z">
            <w:rPr>
              <w:ins w:id="3799" w:author="user" w:date="2015-11-16T11:12:00Z"/>
              <w:del w:id="3800" w:author="Alfiady" w:date="2016-04-19T15:44:00Z"/>
            </w:rPr>
          </w:rPrChange>
        </w:rPr>
        <w:pPrChange w:id="3801" w:author="herwin-azis" w:date="2016-12-14T10:37:00Z">
          <w:pPr>
            <w:tabs>
              <w:tab w:val="left" w:pos="426"/>
              <w:tab w:val="left" w:pos="720"/>
            </w:tabs>
            <w:ind w:left="426"/>
          </w:pPr>
        </w:pPrChange>
      </w:pPr>
    </w:p>
    <w:p w:rsidR="007B4E01" w:rsidRPr="00F72FED" w:rsidRDefault="007B4E01">
      <w:pPr>
        <w:pStyle w:val="ListParagraph"/>
        <w:ind w:hanging="720"/>
        <w:rPr>
          <w:ins w:id="3802" w:author="user" w:date="2015-11-06T16:41:00Z"/>
          <w:del w:id="3803" w:author="Alfiady" w:date="2016-04-19T15:44:00Z"/>
          <w:b/>
          <w:szCs w:val="24"/>
          <w:rPrChange w:id="3804" w:author="herwin-azis" w:date="2016-12-15T11:01:00Z">
            <w:rPr>
              <w:ins w:id="3805" w:author="user" w:date="2015-11-06T16:41:00Z"/>
              <w:del w:id="3806" w:author="Alfiady" w:date="2016-04-19T15:44:00Z"/>
            </w:rPr>
          </w:rPrChange>
        </w:rPr>
        <w:pPrChange w:id="3807" w:author="herwin-azis" w:date="2016-12-14T10:37:00Z">
          <w:pPr>
            <w:tabs>
              <w:tab w:val="left" w:pos="426"/>
              <w:tab w:val="left" w:pos="720"/>
            </w:tabs>
            <w:ind w:left="426"/>
          </w:pPr>
        </w:pPrChange>
      </w:pPr>
    </w:p>
    <w:p w:rsidR="007B4E01" w:rsidRPr="00F72FED" w:rsidRDefault="007B4E01">
      <w:pPr>
        <w:pStyle w:val="ListParagraph"/>
        <w:ind w:hanging="720"/>
        <w:rPr>
          <w:ins w:id="3808" w:author="user" w:date="2015-11-06T16:41:00Z"/>
          <w:del w:id="3809" w:author="Alfiady" w:date="2016-09-23T10:29:00Z"/>
          <w:b/>
          <w:szCs w:val="24"/>
          <w:rPrChange w:id="3810" w:author="herwin-azis" w:date="2016-12-15T11:01:00Z">
            <w:rPr>
              <w:ins w:id="3811" w:author="user" w:date="2015-11-06T16:41:00Z"/>
              <w:del w:id="3812" w:author="Alfiady" w:date="2016-09-23T10:29:00Z"/>
            </w:rPr>
          </w:rPrChange>
        </w:rPr>
        <w:pPrChange w:id="3813" w:author="herwin-azis" w:date="2016-12-14T10:37:00Z">
          <w:pPr>
            <w:tabs>
              <w:tab w:val="left" w:pos="426"/>
              <w:tab w:val="left" w:pos="720"/>
            </w:tabs>
            <w:ind w:left="426"/>
          </w:pPr>
        </w:pPrChange>
      </w:pPr>
    </w:p>
    <w:p w:rsidR="007B4E01" w:rsidRPr="00F72FED" w:rsidRDefault="007B4E01">
      <w:pPr>
        <w:pStyle w:val="ListParagraph"/>
        <w:ind w:hanging="720"/>
        <w:rPr>
          <w:ins w:id="3814" w:author="user" w:date="2015-11-06T16:38:00Z"/>
          <w:del w:id="3815" w:author="Alfiady" w:date="2016-04-19T15:45:00Z"/>
          <w:b/>
          <w:szCs w:val="24"/>
          <w:rPrChange w:id="3816" w:author="herwin-azis" w:date="2016-12-15T11:01:00Z">
            <w:rPr>
              <w:ins w:id="3817" w:author="user" w:date="2015-11-06T16:38:00Z"/>
              <w:del w:id="3818" w:author="Alfiady" w:date="2016-04-19T15:45:00Z"/>
            </w:rPr>
          </w:rPrChange>
        </w:rPr>
        <w:pPrChange w:id="3819" w:author="herwin-azis" w:date="2016-12-14T10:37:00Z">
          <w:pPr>
            <w:tabs>
              <w:tab w:val="left" w:pos="426"/>
              <w:tab w:val="left" w:pos="720"/>
            </w:tabs>
            <w:ind w:left="426"/>
          </w:pPr>
        </w:pPrChange>
      </w:pPr>
    </w:p>
    <w:p w:rsidR="007B4E01" w:rsidRPr="00F72FED" w:rsidRDefault="007B4E01">
      <w:pPr>
        <w:pStyle w:val="ListParagraph"/>
        <w:ind w:hanging="720"/>
        <w:rPr>
          <w:ins w:id="3820" w:author="user" w:date="2015-11-06T16:38:00Z"/>
          <w:del w:id="3821" w:author="Alfiady" w:date="2016-04-19T15:45:00Z"/>
          <w:b/>
          <w:szCs w:val="24"/>
          <w:rPrChange w:id="3822" w:author="herwin-azis" w:date="2016-12-15T11:01:00Z">
            <w:rPr>
              <w:ins w:id="3823" w:author="user" w:date="2015-11-06T16:38:00Z"/>
              <w:del w:id="3824" w:author="Alfiady" w:date="2016-04-19T15:45:00Z"/>
            </w:rPr>
          </w:rPrChange>
        </w:rPr>
        <w:pPrChange w:id="3825" w:author="herwin-azis" w:date="2016-12-14T10:37:00Z">
          <w:pPr>
            <w:tabs>
              <w:tab w:val="left" w:pos="426"/>
              <w:tab w:val="left" w:pos="720"/>
            </w:tabs>
            <w:ind w:left="426"/>
          </w:pPr>
        </w:pPrChange>
      </w:pPr>
    </w:p>
    <w:p w:rsidR="007B4E01" w:rsidRPr="00F72FED" w:rsidRDefault="007B4E01">
      <w:pPr>
        <w:pStyle w:val="ListParagraph"/>
        <w:ind w:hanging="720"/>
        <w:rPr>
          <w:ins w:id="3826" w:author="user" w:date="2015-11-06T16:38:00Z"/>
          <w:del w:id="3827" w:author="Alfiady" w:date="2016-04-19T15:45:00Z"/>
          <w:b/>
          <w:szCs w:val="24"/>
          <w:rPrChange w:id="3828" w:author="herwin-azis" w:date="2016-12-15T11:01:00Z">
            <w:rPr>
              <w:ins w:id="3829" w:author="user" w:date="2015-11-06T16:38:00Z"/>
              <w:del w:id="3830" w:author="Alfiady" w:date="2016-04-19T15:45:00Z"/>
            </w:rPr>
          </w:rPrChange>
        </w:rPr>
        <w:pPrChange w:id="3831" w:author="herwin-azis" w:date="2016-12-14T10:37:00Z">
          <w:pPr>
            <w:tabs>
              <w:tab w:val="left" w:pos="426"/>
              <w:tab w:val="left" w:pos="720"/>
            </w:tabs>
            <w:ind w:left="426"/>
          </w:pPr>
        </w:pPrChange>
      </w:pPr>
    </w:p>
    <w:p w:rsidR="007B4E01" w:rsidRPr="00F72FED" w:rsidRDefault="007B4E01">
      <w:pPr>
        <w:pStyle w:val="ListParagraph"/>
        <w:ind w:hanging="720"/>
        <w:rPr>
          <w:ins w:id="3832" w:author="user" w:date="2015-11-06T16:38:00Z"/>
          <w:del w:id="3833" w:author="Alfiady" w:date="2016-04-19T15:45:00Z"/>
          <w:b/>
          <w:szCs w:val="24"/>
          <w:rPrChange w:id="3834" w:author="herwin-azis" w:date="2016-12-15T11:01:00Z">
            <w:rPr>
              <w:ins w:id="3835" w:author="user" w:date="2015-11-06T16:38:00Z"/>
              <w:del w:id="3836" w:author="Alfiady" w:date="2016-04-19T15:45:00Z"/>
            </w:rPr>
          </w:rPrChange>
        </w:rPr>
        <w:pPrChange w:id="3837" w:author="herwin-azis" w:date="2016-12-14T10:37:00Z">
          <w:pPr>
            <w:tabs>
              <w:tab w:val="left" w:pos="426"/>
              <w:tab w:val="left" w:pos="720"/>
            </w:tabs>
            <w:ind w:left="426"/>
          </w:pPr>
        </w:pPrChange>
      </w:pPr>
    </w:p>
    <w:p w:rsidR="007B4E01" w:rsidRPr="00F72FED" w:rsidRDefault="007B4E01" w:rsidP="008C56C3">
      <w:pPr>
        <w:pStyle w:val="ListParagraph"/>
        <w:ind w:hanging="720"/>
        <w:rPr>
          <w:ins w:id="3838" w:author="user" w:date="2015-11-16T13:10:00Z"/>
          <w:del w:id="3839" w:author="Alfiady" w:date="2016-09-23T10:29:00Z"/>
          <w:b/>
          <w:szCs w:val="24"/>
          <w:rPrChange w:id="3840" w:author="herwin-azis" w:date="2016-12-15T11:01:00Z">
            <w:rPr>
              <w:ins w:id="3841" w:author="user" w:date="2015-11-16T13:10:00Z"/>
              <w:del w:id="3842" w:author="Alfiady" w:date="2016-09-23T10:29:00Z"/>
            </w:rPr>
          </w:rPrChange>
        </w:rPr>
        <w:sectPr w:rsidR="007B4E01" w:rsidRPr="00F72FED" w:rsidSect="007B4E01">
          <w:headerReference w:type="default" r:id="rId11"/>
          <w:footerReference w:type="default" r:id="rId12"/>
          <w:pgSz w:w="11909" w:h="16834" w:code="9"/>
          <w:pgMar w:top="720" w:right="810" w:bottom="1440" w:left="1800" w:header="907" w:footer="936" w:gutter="0"/>
          <w:pgNumType w:start="0"/>
          <w:cols w:space="720"/>
          <w:titlePg/>
          <w:docGrid w:linePitch="326"/>
          <w:sectPrChange w:id="3892" w:author="Alfiady" w:date="2016-10-05T14:59:00Z">
            <w:sectPr w:rsidR="007B4E01" w:rsidRPr="00F72FED" w:rsidSect="007B4E01">
              <w:pgMar w:top="1901" w:right="1419" w:bottom="1440" w:left="1800" w:header="907" w:footer="936" w:gutter="0"/>
              <w:docGrid w:linePitch="0"/>
            </w:sectPr>
          </w:sectPrChange>
        </w:sectPr>
      </w:pPr>
    </w:p>
    <w:p w:rsidR="007B4E01" w:rsidRPr="00F72FED" w:rsidRDefault="007B4E01">
      <w:pPr>
        <w:pStyle w:val="ListParagraph"/>
        <w:ind w:hanging="720"/>
        <w:rPr>
          <w:del w:id="3893" w:author="user" w:date="2015-11-16T11:12:00Z"/>
          <w:b/>
          <w:szCs w:val="24"/>
          <w:rPrChange w:id="3894" w:author="herwin-azis" w:date="2016-12-15T11:01:00Z">
            <w:rPr>
              <w:del w:id="3895" w:author="user" w:date="2015-11-16T11:12:00Z"/>
            </w:rPr>
          </w:rPrChange>
        </w:rPr>
        <w:pPrChange w:id="3896" w:author="herwin-azis" w:date="2016-12-14T10:37:00Z">
          <w:pPr>
            <w:tabs>
              <w:tab w:val="left" w:pos="426"/>
              <w:tab w:val="left" w:pos="720"/>
            </w:tabs>
            <w:ind w:left="426"/>
          </w:pPr>
        </w:pPrChange>
      </w:pPr>
    </w:p>
    <w:p w:rsidR="007B4E01" w:rsidRPr="00F72FED" w:rsidRDefault="007B4E01">
      <w:pPr>
        <w:pStyle w:val="ListParagraph"/>
        <w:numPr>
          <w:ilvl w:val="0"/>
          <w:numId w:val="95"/>
        </w:numPr>
        <w:ind w:left="720" w:hanging="720"/>
        <w:rPr>
          <w:ins w:id="3897" w:author="Alfiady" w:date="2016-09-23T10:31:00Z"/>
          <w:b/>
          <w:szCs w:val="24"/>
          <w:rPrChange w:id="3898" w:author="herwin-azis" w:date="2016-12-15T11:01:00Z">
            <w:rPr>
              <w:ins w:id="3899" w:author="Alfiady" w:date="2016-09-23T10:31:00Z"/>
              <w:rFonts w:cs="Arial"/>
            </w:rPr>
          </w:rPrChange>
        </w:rPr>
        <w:pPrChange w:id="3900" w:author="herwin-azis" w:date="2016-12-14T10:37:00Z">
          <w:pPr>
            <w:numPr>
              <w:numId w:val="52"/>
            </w:numPr>
            <w:ind w:left="360" w:hanging="360"/>
            <w:jc w:val="both"/>
          </w:pPr>
        </w:pPrChange>
      </w:pPr>
      <w:ins w:id="3901" w:author="user" w:date="2015-11-06T16:41:00Z">
        <w:del w:id="3902" w:author="Alfiady" w:date="2016-09-23T10:48:00Z">
          <w:r w:rsidRPr="00F72FED">
            <w:rPr>
              <w:b/>
              <w:szCs w:val="24"/>
              <w:rPrChange w:id="3903" w:author="herwin-azis" w:date="2016-12-15T11:01:00Z">
                <w:rPr>
                  <w:color w:val="0000FF"/>
                  <w:u w:val="single"/>
                </w:rPr>
              </w:rPrChange>
            </w:rPr>
            <w:delText xml:space="preserve">       </w:delText>
          </w:r>
        </w:del>
      </w:ins>
      <w:ins w:id="3904" w:author="Alfiady" w:date="2016-09-23T10:31:00Z">
        <w:r w:rsidRPr="00F72FED">
          <w:rPr>
            <w:b/>
            <w:szCs w:val="24"/>
            <w:rPrChange w:id="3905" w:author="herwin-azis" w:date="2016-12-15T11:01:00Z">
              <w:rPr>
                <w:rFonts w:cs="Arial"/>
                <w:color w:val="0000FF"/>
                <w:u w:val="single"/>
              </w:rPr>
            </w:rPrChange>
          </w:rPr>
          <w:t>GENERAL</w:t>
        </w:r>
      </w:ins>
    </w:p>
    <w:p w:rsidR="00036E4B" w:rsidRDefault="00036E4B" w:rsidP="00036E4B">
      <w:pPr>
        <w:ind w:left="360"/>
        <w:jc w:val="both"/>
        <w:rPr>
          <w:ins w:id="3906" w:author="Alfiady" w:date="2016-09-23T10:31:00Z"/>
          <w:rFonts w:cs="Arial"/>
          <w:b/>
        </w:rPr>
      </w:pPr>
    </w:p>
    <w:p w:rsidR="007B4E01" w:rsidRDefault="00036E4B">
      <w:pPr>
        <w:spacing w:after="120"/>
        <w:ind w:left="720"/>
        <w:jc w:val="both"/>
        <w:rPr>
          <w:ins w:id="3907" w:author="Alfiady" w:date="2016-09-23T10:31:00Z"/>
        </w:rPr>
        <w:pPrChange w:id="3908" w:author="herwin-azis" w:date="2016-12-14T11:00:00Z">
          <w:pPr>
            <w:spacing w:after="120"/>
            <w:jc w:val="both"/>
          </w:pPr>
        </w:pPrChange>
      </w:pPr>
      <w:ins w:id="3909" w:author="Alfiady" w:date="2016-09-23T10:31:00Z">
        <w:r w:rsidRPr="00E85B52">
          <w:rPr>
            <w:lang w:val="id-ID"/>
          </w:rPr>
          <w:t xml:space="preserve">As part of </w:t>
        </w:r>
      </w:ins>
      <w:ins w:id="3910" w:author="Alfiady" w:date="2016-09-23T10:43:00Z">
        <w:r w:rsidR="008F6E69">
          <w:t xml:space="preserve">Muara Labuh Development </w:t>
        </w:r>
      </w:ins>
      <w:ins w:id="3911" w:author="Alfiady" w:date="2016-09-23T10:31:00Z">
        <w:r w:rsidRPr="00E85B52">
          <w:rPr>
            <w:lang w:val="id-ID"/>
          </w:rPr>
          <w:t xml:space="preserve">Drilling </w:t>
        </w:r>
      </w:ins>
      <w:ins w:id="3912" w:author="Alfiady" w:date="2016-09-23T10:44:00Z">
        <w:r w:rsidR="008F6E69">
          <w:t xml:space="preserve">and </w:t>
        </w:r>
      </w:ins>
      <w:ins w:id="3913" w:author="Alfiady" w:date="2016-09-23T10:31:00Z">
        <w:r>
          <w:rPr>
            <w:rFonts w:cs="Arial"/>
            <w:spacing w:val="-3"/>
          </w:rPr>
          <w:t>following well completion, a series of well testing will be conducted</w:t>
        </w:r>
      </w:ins>
      <w:ins w:id="3914" w:author="Alfiady" w:date="2016-09-23T10:54:00Z">
        <w:r w:rsidR="00B15ED3">
          <w:t>. During well testing</w:t>
        </w:r>
      </w:ins>
      <w:ins w:id="3915" w:author="Alfiady" w:date="2016-09-26T15:14:00Z">
        <w:r w:rsidR="00B15ED3">
          <w:t xml:space="preserve"> /</w:t>
        </w:r>
      </w:ins>
      <w:ins w:id="3916" w:author="Alfiady" w:date="2016-09-23T10:54:00Z">
        <w:r w:rsidR="00DA0A95">
          <w:t xml:space="preserve">production test chemistry sampling and TFT should conduct to get the information and characteristic </w:t>
        </w:r>
      </w:ins>
      <w:ins w:id="3917" w:author="Alfiady" w:date="2016-09-23T10:59:00Z">
        <w:r w:rsidR="004714FA">
          <w:t>from fluid reservoir and well production capacity.</w:t>
        </w:r>
      </w:ins>
    </w:p>
    <w:p w:rsidR="007B4E01" w:rsidRDefault="00036E4B">
      <w:pPr>
        <w:pStyle w:val="ListParagraph"/>
        <w:numPr>
          <w:ilvl w:val="0"/>
          <w:numId w:val="55"/>
        </w:numPr>
        <w:spacing w:after="120"/>
        <w:ind w:left="1260" w:hanging="540"/>
        <w:contextualSpacing/>
        <w:jc w:val="both"/>
        <w:rPr>
          <w:ins w:id="3918" w:author="herwin-azis" w:date="2016-12-14T10:59:00Z"/>
        </w:rPr>
        <w:pPrChange w:id="3919" w:author="herwin-azis" w:date="2016-12-14T10:59:00Z">
          <w:pPr>
            <w:pStyle w:val="ListParagraph"/>
            <w:numPr>
              <w:numId w:val="55"/>
            </w:numPr>
            <w:spacing w:after="120"/>
            <w:ind w:left="1440" w:hanging="360"/>
            <w:contextualSpacing/>
            <w:jc w:val="both"/>
          </w:pPr>
        </w:pPrChange>
      </w:pPr>
      <w:ins w:id="3920" w:author="Alfiady" w:date="2016-09-23T10:31:00Z">
        <w:r>
          <w:t>G</w:t>
        </w:r>
        <w:r w:rsidRPr="008A7F77">
          <w:rPr>
            <w:lang w:val="id-ID"/>
          </w:rPr>
          <w:t>eochemical analysis from water</w:t>
        </w:r>
      </w:ins>
      <w:ins w:id="3921" w:author="Alfiady" w:date="2016-12-05T09:34:00Z">
        <w:r w:rsidR="00EC3962">
          <w:t xml:space="preserve">, NCG, </w:t>
        </w:r>
      </w:ins>
      <w:ins w:id="3922" w:author="Alfiady" w:date="2016-09-23T10:31:00Z">
        <w:r w:rsidRPr="00E85B52">
          <w:t>condensate</w:t>
        </w:r>
      </w:ins>
      <w:ins w:id="3923" w:author="Alfiady" w:date="2016-12-05T09:34:00Z">
        <w:r w:rsidR="00EC3962">
          <w:t xml:space="preserve"> and stable isotope</w:t>
        </w:r>
      </w:ins>
      <w:ins w:id="3924" w:author="Alfiady" w:date="2016-12-05T09:36:00Z">
        <w:r w:rsidR="00EC3962">
          <w:t xml:space="preserve"> (</w:t>
        </w:r>
        <w:del w:id="3925" w:author="herwin-azis" w:date="2016-12-14T09:18:00Z">
          <w:r w:rsidR="00EC3962" w:rsidDel="00104984">
            <w:delText xml:space="preserve"> </w:delText>
          </w:r>
        </w:del>
        <w:r w:rsidR="00EC3962">
          <w:t>brine &amp; steam)</w:t>
        </w:r>
      </w:ins>
      <w:ins w:id="3926" w:author="Alfiady" w:date="2016-09-23T10:31:00Z">
        <w:r w:rsidRPr="008A7F77">
          <w:rPr>
            <w:lang w:val="id-ID"/>
          </w:rPr>
          <w:t xml:space="preserve"> </w:t>
        </w:r>
        <w:r w:rsidRPr="00E85B52">
          <w:t>to define various</w:t>
        </w:r>
        <w:r w:rsidRPr="008A7F77">
          <w:rPr>
            <w:lang w:val="id-ID"/>
          </w:rPr>
          <w:t xml:space="preserve"> chemical characteristic on reservoir fluids.</w:t>
        </w:r>
        <w:r w:rsidRPr="00E85B52">
          <w:t xml:space="preserve"> </w:t>
        </w:r>
        <w:r>
          <w:t>In order to</w:t>
        </w:r>
        <w:r w:rsidRPr="008A7F77">
          <w:rPr>
            <w:lang w:val="id-ID"/>
          </w:rPr>
          <w:t xml:space="preserve"> support this analysis, chemical sampling of reservoir fluid on well apparatus are needed to support the program. Timing of </w:t>
        </w:r>
        <w:r w:rsidRPr="00E85B52">
          <w:t>fluids sampling will be</w:t>
        </w:r>
        <w:r>
          <w:t xml:space="preserve"> conducted</w:t>
        </w:r>
        <w:r w:rsidRPr="00E85B52">
          <w:t xml:space="preserve"> </w:t>
        </w:r>
        <w:r>
          <w:t>during well testing schedule.</w:t>
        </w:r>
      </w:ins>
    </w:p>
    <w:p w:rsidR="007B4E01" w:rsidRDefault="007B4E01">
      <w:pPr>
        <w:pStyle w:val="ListParagraph"/>
        <w:spacing w:after="120"/>
        <w:ind w:left="1260"/>
        <w:contextualSpacing/>
        <w:jc w:val="both"/>
        <w:rPr>
          <w:ins w:id="3927" w:author="Alfiady" w:date="2016-09-23T10:31:00Z"/>
        </w:rPr>
        <w:pPrChange w:id="3928" w:author="herwin-azis" w:date="2016-12-14T10:59:00Z">
          <w:pPr>
            <w:pStyle w:val="ListParagraph"/>
            <w:numPr>
              <w:numId w:val="55"/>
            </w:numPr>
            <w:spacing w:after="120"/>
            <w:ind w:left="1440" w:hanging="360"/>
            <w:contextualSpacing/>
            <w:jc w:val="both"/>
          </w:pPr>
        </w:pPrChange>
      </w:pPr>
    </w:p>
    <w:p w:rsidR="007B4E01" w:rsidRDefault="00036E4B">
      <w:pPr>
        <w:pStyle w:val="ListParagraph"/>
        <w:spacing w:after="120"/>
        <w:ind w:left="1350" w:hanging="90"/>
        <w:jc w:val="both"/>
        <w:rPr>
          <w:ins w:id="3929" w:author="Alfiady" w:date="2016-09-23T10:31:00Z"/>
        </w:rPr>
        <w:pPrChange w:id="3930" w:author="herwin-azis" w:date="2016-12-14T10:59:00Z">
          <w:pPr>
            <w:pStyle w:val="ListParagraph"/>
            <w:spacing w:after="120"/>
            <w:ind w:left="1440"/>
            <w:jc w:val="both"/>
          </w:pPr>
        </w:pPrChange>
      </w:pPr>
      <w:ins w:id="3931" w:author="Alfiady" w:date="2016-09-23T10:31:00Z">
        <w:r>
          <w:t>Objectives of chemical analysis on fluid &amp; gas</w:t>
        </w:r>
        <w:r w:rsidRPr="00E85B52">
          <w:t>:</w:t>
        </w:r>
      </w:ins>
    </w:p>
    <w:p w:rsidR="007B4E01" w:rsidRDefault="00C041B5">
      <w:pPr>
        <w:pStyle w:val="ListParagraph"/>
        <w:widowControl w:val="0"/>
        <w:numPr>
          <w:ilvl w:val="0"/>
          <w:numId w:val="54"/>
        </w:numPr>
        <w:spacing w:after="120"/>
        <w:ind w:left="2160" w:hanging="720"/>
        <w:contextualSpacing/>
        <w:jc w:val="both"/>
        <w:rPr>
          <w:ins w:id="3932" w:author="Alfiady" w:date="2016-09-30T14:36:00Z"/>
        </w:rPr>
        <w:pPrChange w:id="3933" w:author="Alfiady" w:date="2016-09-30T14:25:00Z">
          <w:pPr>
            <w:pStyle w:val="ListParagraph"/>
            <w:widowControl w:val="0"/>
            <w:numPr>
              <w:numId w:val="54"/>
            </w:numPr>
            <w:spacing w:after="120" w:line="360" w:lineRule="auto"/>
            <w:ind w:left="2160" w:hanging="720"/>
            <w:contextualSpacing/>
            <w:jc w:val="both"/>
          </w:pPr>
        </w:pPrChange>
      </w:pPr>
      <w:ins w:id="3934" w:author="Alfiady" w:date="2016-09-23T10:31:00Z">
        <w:r>
          <w:t xml:space="preserve">Understanding </w:t>
        </w:r>
      </w:ins>
      <w:ins w:id="3935" w:author="Alfiady" w:date="2016-09-30T14:33:00Z">
        <w:r>
          <w:t>characteristic of reservoir from c</w:t>
        </w:r>
      </w:ins>
      <w:ins w:id="3936" w:author="Alfiady" w:date="2016-09-23T10:31:00Z">
        <w:r>
          <w:t>hemistry (salinity, pH</w:t>
        </w:r>
      </w:ins>
      <w:ins w:id="3937" w:author="Alfiady" w:date="2016-09-30T14:33:00Z">
        <w:r>
          <w:t xml:space="preserve">, TDS, element </w:t>
        </w:r>
      </w:ins>
      <w:ins w:id="3938" w:author="Alfiady" w:date="2016-09-30T14:35:00Z">
        <w:r>
          <w:t xml:space="preserve">cation &amp; anion </w:t>
        </w:r>
      </w:ins>
      <w:ins w:id="3939" w:author="Alfiady" w:date="2016-09-30T14:33:00Z">
        <w:r>
          <w:t>contain,</w:t>
        </w:r>
      </w:ins>
      <w:ins w:id="3940" w:author="Alfiady" w:date="2016-09-23T10:31:00Z">
        <w:r w:rsidR="00036E4B" w:rsidRPr="00E85B52">
          <w:t xml:space="preserve"> etc.).</w:t>
        </w:r>
      </w:ins>
    </w:p>
    <w:p w:rsidR="007B4E01" w:rsidRDefault="00C041B5">
      <w:pPr>
        <w:pStyle w:val="ListParagraph"/>
        <w:widowControl w:val="0"/>
        <w:numPr>
          <w:ilvl w:val="0"/>
          <w:numId w:val="54"/>
        </w:numPr>
        <w:spacing w:after="120"/>
        <w:ind w:left="2160" w:hanging="720"/>
        <w:contextualSpacing/>
        <w:jc w:val="both"/>
        <w:rPr>
          <w:ins w:id="3941" w:author="Alfiady" w:date="2016-09-30T14:31:00Z"/>
        </w:rPr>
        <w:pPrChange w:id="3942" w:author="Alfiady" w:date="2016-09-30T14:25:00Z">
          <w:pPr>
            <w:pStyle w:val="ListParagraph"/>
            <w:widowControl w:val="0"/>
            <w:numPr>
              <w:numId w:val="54"/>
            </w:numPr>
            <w:spacing w:after="120" w:line="360" w:lineRule="auto"/>
            <w:ind w:left="2160" w:hanging="720"/>
            <w:contextualSpacing/>
            <w:jc w:val="both"/>
          </w:pPr>
        </w:pPrChange>
      </w:pPr>
      <w:ins w:id="3943" w:author="Alfiady" w:date="2016-09-30T14:36:00Z">
        <w:r>
          <w:t>Understanding the reservoir process (boiling, cooling, steam excess and etc)</w:t>
        </w:r>
      </w:ins>
    </w:p>
    <w:p w:rsidR="007B4E01" w:rsidRDefault="00C041B5">
      <w:pPr>
        <w:pStyle w:val="ListParagraph"/>
        <w:widowControl w:val="0"/>
        <w:numPr>
          <w:ilvl w:val="0"/>
          <w:numId w:val="54"/>
        </w:numPr>
        <w:spacing w:after="120"/>
        <w:ind w:left="2160" w:hanging="720"/>
        <w:contextualSpacing/>
        <w:jc w:val="both"/>
        <w:rPr>
          <w:ins w:id="3944" w:author="Alfiady" w:date="2016-09-23T10:31:00Z"/>
        </w:rPr>
        <w:pPrChange w:id="3945" w:author="Alfiady" w:date="2016-09-30T14:25:00Z">
          <w:pPr>
            <w:pStyle w:val="ListParagraph"/>
            <w:widowControl w:val="0"/>
            <w:numPr>
              <w:numId w:val="54"/>
            </w:numPr>
            <w:spacing w:after="120" w:line="360" w:lineRule="auto"/>
            <w:ind w:left="2160" w:hanging="720"/>
            <w:contextualSpacing/>
            <w:jc w:val="both"/>
          </w:pPr>
        </w:pPrChange>
      </w:pPr>
      <w:ins w:id="3946" w:author="Alfiady" w:date="2016-09-30T14:31:00Z">
        <w:r>
          <w:t>Understanding reservoir fluid temperature</w:t>
        </w:r>
      </w:ins>
    </w:p>
    <w:p w:rsidR="007B4E01" w:rsidRDefault="00036E4B">
      <w:pPr>
        <w:pStyle w:val="ListParagraph"/>
        <w:widowControl w:val="0"/>
        <w:numPr>
          <w:ilvl w:val="0"/>
          <w:numId w:val="54"/>
        </w:numPr>
        <w:spacing w:after="120"/>
        <w:ind w:left="2160" w:hanging="720"/>
        <w:contextualSpacing/>
        <w:jc w:val="both"/>
        <w:rPr>
          <w:ins w:id="3947" w:author="Alfiady" w:date="2016-12-05T09:35:00Z"/>
        </w:rPr>
        <w:pPrChange w:id="3948" w:author="Alfiady" w:date="2016-12-05T09:35:00Z">
          <w:pPr>
            <w:pStyle w:val="ListParagraph"/>
            <w:widowControl w:val="0"/>
            <w:spacing w:before="240" w:after="120" w:line="360" w:lineRule="auto"/>
            <w:ind w:left="1440"/>
            <w:jc w:val="both"/>
          </w:pPr>
        </w:pPrChange>
      </w:pPr>
      <w:ins w:id="3949" w:author="Alfiady" w:date="2016-09-23T10:31:00Z">
        <w:r w:rsidRPr="00E85B52">
          <w:t>Und</w:t>
        </w:r>
        <w:r w:rsidR="00C041B5">
          <w:t xml:space="preserve">erstanding </w:t>
        </w:r>
      </w:ins>
      <w:ins w:id="3950" w:author="Alfiady" w:date="2016-09-30T14:36:00Z">
        <w:r w:rsidR="000C0D27">
          <w:t>risk based on chemistry (</w:t>
        </w:r>
        <w:r w:rsidR="00C041B5">
          <w:t xml:space="preserve">acid, </w:t>
        </w:r>
      </w:ins>
      <w:ins w:id="3951" w:author="Alfiady" w:date="2016-09-30T14:40:00Z">
        <w:r w:rsidR="004B5745">
          <w:t>silica scaling, calcite scaling and etc)</w:t>
        </w:r>
      </w:ins>
    </w:p>
    <w:p w:rsidR="007B4E01" w:rsidRDefault="00EC3962">
      <w:pPr>
        <w:pStyle w:val="ListParagraph"/>
        <w:widowControl w:val="0"/>
        <w:numPr>
          <w:ilvl w:val="0"/>
          <w:numId w:val="54"/>
        </w:numPr>
        <w:spacing w:after="120"/>
        <w:ind w:left="2160" w:hanging="720"/>
        <w:contextualSpacing/>
        <w:jc w:val="both"/>
        <w:rPr>
          <w:ins w:id="3952" w:author="Alfiady" w:date="2016-12-05T09:35:00Z"/>
        </w:rPr>
        <w:pPrChange w:id="3953" w:author="Alfiady" w:date="2016-12-05T09:35:00Z">
          <w:pPr>
            <w:ind w:left="360"/>
            <w:jc w:val="both"/>
          </w:pPr>
        </w:pPrChange>
      </w:pPr>
      <w:ins w:id="3954" w:author="Alfiady" w:date="2016-12-05T09:35:00Z">
        <w:r>
          <w:t>I</w:t>
        </w:r>
      </w:ins>
      <w:ins w:id="3955" w:author="Alfiady" w:date="2016-09-30T14:52:00Z">
        <w:r>
          <w:t xml:space="preserve">dentify </w:t>
        </w:r>
        <w:r w:rsidR="000C0D27" w:rsidRPr="008A7F77">
          <w:t>gas characterization on reservoir.</w:t>
        </w:r>
      </w:ins>
      <w:ins w:id="3956" w:author="Alfiady" w:date="2016-09-30T14:53:00Z">
        <w:r w:rsidR="000C0D27">
          <w:t xml:space="preserve"> Gas analysis will help to identify boiling and condensation on reservoir fluids and also to identify magmatic influence on geothermal system. </w:t>
        </w:r>
      </w:ins>
    </w:p>
    <w:p w:rsidR="007B4E01" w:rsidRDefault="00036E4B">
      <w:pPr>
        <w:pStyle w:val="ListParagraph"/>
        <w:widowControl w:val="0"/>
        <w:numPr>
          <w:ilvl w:val="0"/>
          <w:numId w:val="54"/>
        </w:numPr>
        <w:spacing w:after="120"/>
        <w:ind w:left="2160" w:hanging="720"/>
        <w:contextualSpacing/>
        <w:jc w:val="both"/>
        <w:rPr>
          <w:ins w:id="3957" w:author="Alfiady" w:date="2016-12-05T09:20:00Z"/>
        </w:rPr>
        <w:pPrChange w:id="3958" w:author="Alfiady" w:date="2016-12-05T09:38:00Z">
          <w:pPr>
            <w:ind w:left="360"/>
            <w:jc w:val="both"/>
          </w:pPr>
        </w:pPrChange>
      </w:pPr>
      <w:ins w:id="3959" w:author="Alfiady" w:date="2016-09-23T10:31:00Z">
        <w:r>
          <w:t>Isotope analysis will help in identifying the origin of water, linking between steam and water, and reservoir system (temperature and rock type).</w:t>
        </w:r>
      </w:ins>
    </w:p>
    <w:p w:rsidR="007B4E01" w:rsidRDefault="0075083E">
      <w:pPr>
        <w:pStyle w:val="ListParagraph"/>
        <w:numPr>
          <w:ilvl w:val="0"/>
          <w:numId w:val="55"/>
        </w:numPr>
        <w:spacing w:after="120"/>
        <w:ind w:left="1260" w:hanging="540"/>
        <w:contextualSpacing/>
        <w:jc w:val="both"/>
        <w:rPr>
          <w:ins w:id="3960" w:author="Alfiady" w:date="2016-12-05T09:38:00Z"/>
        </w:rPr>
        <w:pPrChange w:id="3961" w:author="herwin-azis" w:date="2016-12-14T11:00:00Z">
          <w:pPr>
            <w:ind w:left="360"/>
            <w:jc w:val="both"/>
          </w:pPr>
        </w:pPrChange>
      </w:pPr>
      <w:ins w:id="3962" w:author="Alfiady" w:date="2016-12-05T09:38:00Z">
        <w:r>
          <w:t>Tracer flow test (TFT) to define the well production flow, cross check well production parameters with James Lip Pressure Method and provide the parameters for chemistry Total Discharges calculation.</w:t>
        </w:r>
      </w:ins>
    </w:p>
    <w:p w:rsidR="007B4E01" w:rsidRDefault="00104984">
      <w:pPr>
        <w:pStyle w:val="ListParagraph"/>
        <w:widowControl w:val="0"/>
        <w:numPr>
          <w:ilvl w:val="0"/>
          <w:numId w:val="55"/>
        </w:numPr>
        <w:spacing w:before="240" w:after="120"/>
        <w:ind w:left="1260" w:hanging="540"/>
        <w:contextualSpacing/>
        <w:jc w:val="both"/>
        <w:rPr>
          <w:ins w:id="3963" w:author="Alfiady" w:date="2016-12-05T09:31:00Z"/>
        </w:rPr>
        <w:pPrChange w:id="3964" w:author="herwin-azis" w:date="2016-12-14T11:00:00Z">
          <w:pPr>
            <w:ind w:left="360"/>
            <w:jc w:val="both"/>
          </w:pPr>
        </w:pPrChange>
      </w:pPr>
      <w:ins w:id="3965" w:author="herwin-azis" w:date="2016-12-14T09:19:00Z">
        <w:r>
          <w:t xml:space="preserve">Quick </w:t>
        </w:r>
      </w:ins>
      <w:ins w:id="3966" w:author="Alfiady" w:date="2016-12-05T09:28:00Z">
        <w:r w:rsidR="004A2BCE">
          <w:t xml:space="preserve">NCG </w:t>
        </w:r>
      </w:ins>
      <w:ins w:id="3967" w:author="herwin-azis" w:date="2016-12-14T09:19:00Z">
        <w:r>
          <w:t xml:space="preserve">identification using </w:t>
        </w:r>
      </w:ins>
      <w:ins w:id="3968" w:author="Alfiady" w:date="2016-12-05T09:28:00Z">
        <w:r w:rsidR="004A2BCE">
          <w:t xml:space="preserve">wet test </w:t>
        </w:r>
        <w:del w:id="3969" w:author="herwin-azis" w:date="2016-12-14T09:20:00Z">
          <w:r w:rsidR="004A2BCE" w:rsidDel="00104984">
            <w:delText>measurement</w:delText>
          </w:r>
        </w:del>
      </w:ins>
      <w:ins w:id="3970" w:author="herwin-azis" w:date="2016-12-14T09:20:00Z">
        <w:r>
          <w:t>meter</w:t>
        </w:r>
      </w:ins>
      <w:ins w:id="3971" w:author="Alfiady" w:date="2016-12-05T09:37:00Z">
        <w:r w:rsidR="0075083E">
          <w:t xml:space="preserve"> during chemistry sampling</w:t>
        </w:r>
      </w:ins>
      <w:ins w:id="3972" w:author="herwin-azis" w:date="2016-12-14T09:50:00Z">
        <w:r w:rsidR="00491256">
          <w:t>.</w:t>
        </w:r>
      </w:ins>
      <w:ins w:id="3973" w:author="herwin-azis" w:date="2016-12-14T09:19:00Z">
        <w:r>
          <w:t xml:space="preserve"> </w:t>
        </w:r>
      </w:ins>
    </w:p>
    <w:p w:rsidR="007B4E01" w:rsidRDefault="004A2BCE">
      <w:pPr>
        <w:pStyle w:val="ListParagraph"/>
        <w:widowControl w:val="0"/>
        <w:numPr>
          <w:ilvl w:val="0"/>
          <w:numId w:val="55"/>
        </w:numPr>
        <w:spacing w:before="240" w:after="120"/>
        <w:ind w:left="1260" w:hanging="540"/>
        <w:contextualSpacing/>
        <w:jc w:val="both"/>
        <w:rPr>
          <w:ins w:id="3974" w:author="Alfiady" w:date="2016-12-05T09:31:00Z"/>
        </w:rPr>
        <w:pPrChange w:id="3975" w:author="herwin-azis" w:date="2016-12-14T11:00:00Z">
          <w:pPr>
            <w:pStyle w:val="ListParagraph"/>
            <w:widowControl w:val="0"/>
            <w:numPr>
              <w:numId w:val="55"/>
            </w:numPr>
            <w:spacing w:before="240" w:after="120"/>
            <w:ind w:left="900" w:hanging="360"/>
            <w:contextualSpacing/>
            <w:jc w:val="both"/>
          </w:pPr>
        </w:pPrChange>
      </w:pPr>
      <w:ins w:id="3976" w:author="Alfiady" w:date="2016-12-05T09:31:00Z">
        <w:r>
          <w:t>Arsenic (As) and Mercury (Hg) analysis from Non Condensable Gas (NCG) sample</w:t>
        </w:r>
        <w:del w:id="3977" w:author="herwin-azis" w:date="2016-12-14T09:20:00Z">
          <w:r w:rsidDel="00104984">
            <w:delText>.</w:delText>
          </w:r>
        </w:del>
      </w:ins>
      <w:ins w:id="3978" w:author="herwin-azis" w:date="2016-12-14T11:00:00Z">
        <w:r w:rsidR="00D1553C">
          <w:t xml:space="preserve"> a</w:t>
        </w:r>
      </w:ins>
      <w:ins w:id="3979" w:author="herwin-azis" w:date="2016-12-14T09:20:00Z">
        <w:r w:rsidR="00104984">
          <w:t>s an</w:t>
        </w:r>
      </w:ins>
      <w:ins w:id="3980" w:author="Alfiady" w:date="2016-12-05T09:37:00Z">
        <w:del w:id="3981" w:author="herwin-azis" w:date="2016-12-14T09:20:00Z">
          <w:r w:rsidR="0075083E" w:rsidDel="00104984">
            <w:delText xml:space="preserve"> This activity will be an </w:delText>
          </w:r>
        </w:del>
      </w:ins>
      <w:ins w:id="3982" w:author="herwin-azis" w:date="2016-12-14T09:20:00Z">
        <w:r w:rsidR="00104984">
          <w:t xml:space="preserve"> </w:t>
        </w:r>
      </w:ins>
      <w:ins w:id="3983" w:author="Alfiady" w:date="2016-12-05T09:37:00Z">
        <w:r w:rsidR="0075083E">
          <w:t>optional activity</w:t>
        </w:r>
      </w:ins>
      <w:ins w:id="3984" w:author="herwin-azis" w:date="2016-12-14T09:20:00Z">
        <w:r w:rsidR="00104984">
          <w:t xml:space="preserve"> for each flowing well</w:t>
        </w:r>
      </w:ins>
      <w:ins w:id="3985" w:author="Alfiady" w:date="2016-12-05T09:37:00Z">
        <w:r w:rsidR="0075083E">
          <w:t>.</w:t>
        </w:r>
      </w:ins>
    </w:p>
    <w:p w:rsidR="007B4E01" w:rsidRDefault="00240017">
      <w:pPr>
        <w:pStyle w:val="ListParagraph"/>
        <w:widowControl w:val="0"/>
        <w:spacing w:before="240" w:after="120"/>
        <w:ind w:left="900"/>
        <w:contextualSpacing/>
        <w:jc w:val="both"/>
        <w:rPr>
          <w:ins w:id="3986" w:author="Alfiady" w:date="2016-10-04T07:18:00Z"/>
        </w:rPr>
        <w:pPrChange w:id="3987" w:author="Alfiady" w:date="2016-12-05T09:31:00Z">
          <w:pPr>
            <w:ind w:left="360"/>
            <w:jc w:val="both"/>
          </w:pPr>
        </w:pPrChange>
      </w:pPr>
      <w:ins w:id="3988" w:author="Faishal Dwi Ismail" w:date="2017-01-04T13:22:00Z">
        <w:r>
          <w:t xml:space="preserve">The current plan of </w:t>
        </w:r>
      </w:ins>
      <w:ins w:id="3989" w:author="Faishal Dwi Ismail" w:date="2017-01-04T13:23:00Z">
        <w:r>
          <w:t>w</w:t>
        </w:r>
      </w:ins>
      <w:ins w:id="3990" w:author="Faishal Dwi Ismail" w:date="2017-01-04T13:22:00Z">
        <w:r>
          <w:t xml:space="preserve">ork commencement is estimated on May 2017 with the duration of 24 months. </w:t>
        </w:r>
      </w:ins>
    </w:p>
    <w:p w:rsidR="007B4E01" w:rsidRPr="007B4E01" w:rsidRDefault="007B4E01">
      <w:pPr>
        <w:pStyle w:val="ListParagraph"/>
        <w:rPr>
          <w:ins w:id="3991" w:author="Alfiady" w:date="2016-09-23T10:31:00Z"/>
          <w:b/>
          <w:sz w:val="28"/>
          <w:szCs w:val="28"/>
          <w:rPrChange w:id="3992" w:author="herwin-azis" w:date="2016-12-14T10:38:00Z">
            <w:rPr>
              <w:ins w:id="3993" w:author="Alfiady" w:date="2016-09-23T10:31:00Z"/>
              <w:rFonts w:cs="Arial"/>
            </w:rPr>
          </w:rPrChange>
        </w:rPr>
        <w:pPrChange w:id="3994" w:author="herwin-azis" w:date="2016-12-14T10:39:00Z">
          <w:pPr>
            <w:ind w:left="360"/>
            <w:jc w:val="both"/>
          </w:pPr>
        </w:pPrChange>
      </w:pPr>
    </w:p>
    <w:p w:rsidR="007B4E01" w:rsidRPr="00265846" w:rsidRDefault="007B4E01">
      <w:pPr>
        <w:pStyle w:val="ListParagraph"/>
        <w:numPr>
          <w:ilvl w:val="0"/>
          <w:numId w:val="95"/>
        </w:numPr>
        <w:ind w:left="720" w:hanging="720"/>
        <w:rPr>
          <w:ins w:id="3995" w:author="Alfiady" w:date="2016-10-03T15:37:00Z"/>
          <w:b/>
          <w:szCs w:val="24"/>
        </w:rPr>
        <w:pPrChange w:id="3996" w:author="herwin-azis" w:date="2016-12-14T10:38:00Z">
          <w:pPr>
            <w:ind w:left="360"/>
            <w:jc w:val="both"/>
          </w:pPr>
        </w:pPrChange>
      </w:pPr>
      <w:ins w:id="3997" w:author="Alfiady" w:date="2016-09-23T10:31:00Z">
        <w:r w:rsidRPr="00F72FED">
          <w:rPr>
            <w:b/>
            <w:szCs w:val="24"/>
            <w:rPrChange w:id="3998" w:author="herwin-azis" w:date="2016-12-15T11:01:00Z">
              <w:rPr>
                <w:color w:val="0000FF"/>
                <w:u w:val="single"/>
              </w:rPr>
            </w:rPrChange>
          </w:rPr>
          <w:t>DETAIL SCOP</w:t>
        </w:r>
      </w:ins>
      <w:ins w:id="3999" w:author="Alfiady" w:date="2016-10-03T15:37:00Z">
        <w:r w:rsidRPr="00F72FED">
          <w:rPr>
            <w:b/>
            <w:szCs w:val="24"/>
            <w:rPrChange w:id="4000" w:author="herwin-azis" w:date="2016-12-15T11:01:00Z">
              <w:rPr>
                <w:rFonts w:cs="Arial"/>
                <w:b/>
                <w:color w:val="0000FF"/>
                <w:u w:val="single"/>
              </w:rPr>
            </w:rPrChange>
          </w:rPr>
          <w:t>E</w:t>
        </w:r>
      </w:ins>
    </w:p>
    <w:p w:rsidR="007B4E01" w:rsidRPr="007B4E01" w:rsidRDefault="007B4E01">
      <w:pPr>
        <w:pStyle w:val="ListParagraph"/>
        <w:ind w:left="1260" w:hanging="540"/>
        <w:rPr>
          <w:ins w:id="4001" w:author="Alfiady" w:date="2016-09-23T10:31:00Z"/>
          <w:del w:id="4002" w:author="herwin-azis" w:date="2016-12-14T10:59:00Z"/>
          <w:rFonts w:cs="Arial"/>
          <w:b/>
          <w:rPrChange w:id="4003" w:author="Alfiady" w:date="2016-10-03T15:37:00Z">
            <w:rPr>
              <w:ins w:id="4004" w:author="Alfiady" w:date="2016-09-23T10:31:00Z"/>
              <w:del w:id="4005" w:author="herwin-azis" w:date="2016-12-14T10:59:00Z"/>
              <w:rFonts w:cs="Arial"/>
            </w:rPr>
          </w:rPrChange>
        </w:rPr>
        <w:pPrChange w:id="4006" w:author="herwin-azis" w:date="2016-12-14T10:59:00Z">
          <w:pPr>
            <w:ind w:left="360"/>
            <w:jc w:val="both"/>
          </w:pPr>
        </w:pPrChange>
      </w:pPr>
    </w:p>
    <w:p w:rsidR="007B4E01" w:rsidRDefault="00036E4B">
      <w:pPr>
        <w:pStyle w:val="Heading1"/>
        <w:numPr>
          <w:ilvl w:val="0"/>
          <w:numId w:val="83"/>
        </w:numPr>
        <w:ind w:left="1260" w:hanging="540"/>
        <w:jc w:val="left"/>
        <w:rPr>
          <w:ins w:id="4007" w:author="Alfiady" w:date="2016-10-03T13:27:00Z"/>
          <w:rFonts w:cs="Arial"/>
        </w:rPr>
        <w:pPrChange w:id="4008" w:author="herwin-azis" w:date="2016-12-14T10:59:00Z">
          <w:pPr>
            <w:ind w:left="360"/>
            <w:jc w:val="both"/>
          </w:pPr>
        </w:pPrChange>
      </w:pPr>
      <w:ins w:id="4009" w:author="Alfiady" w:date="2016-09-23T10:31:00Z">
        <w:del w:id="4010" w:author="herwin-azis" w:date="2016-12-14T09:36:00Z">
          <w:r w:rsidRPr="00724847" w:rsidDel="00AC27FC">
            <w:rPr>
              <w:rFonts w:cs="Arial"/>
              <w:sz w:val="24"/>
            </w:rPr>
            <w:delText>2.1</w:delText>
          </w:r>
          <w:r w:rsidRPr="00724847" w:rsidDel="00AC27FC">
            <w:rPr>
              <w:rFonts w:cs="Arial"/>
              <w:sz w:val="24"/>
            </w:rPr>
            <w:tab/>
          </w:r>
        </w:del>
      </w:ins>
      <w:ins w:id="4011" w:author="Alfiady" w:date="2016-10-05T06:57:00Z">
        <w:r w:rsidR="00FC6057">
          <w:rPr>
            <w:rFonts w:cs="Arial"/>
            <w:sz w:val="24"/>
          </w:rPr>
          <w:t>Activity</w:t>
        </w:r>
      </w:ins>
    </w:p>
    <w:p w:rsidR="007B4E01" w:rsidRDefault="00036E4B">
      <w:pPr>
        <w:ind w:left="1260"/>
        <w:jc w:val="both"/>
        <w:rPr>
          <w:ins w:id="4012" w:author="herwin-azis" w:date="2016-12-14T09:46:00Z"/>
          <w:rFonts w:cs="Arial"/>
        </w:rPr>
        <w:pPrChange w:id="4013" w:author="herwin-azis" w:date="2016-12-14T11:01:00Z">
          <w:pPr>
            <w:ind w:left="360"/>
            <w:jc w:val="both"/>
          </w:pPr>
        </w:pPrChange>
      </w:pPr>
      <w:ins w:id="4014" w:author="Alfiady" w:date="2016-09-23T10:31:00Z">
        <w:r w:rsidRPr="00A1614B">
          <w:rPr>
            <w:rFonts w:cs="Arial"/>
          </w:rPr>
          <w:t xml:space="preserve">CONTRACTOR </w:t>
        </w:r>
        <w:r>
          <w:rPr>
            <w:rFonts w:cs="Arial"/>
          </w:rPr>
          <w:t>shall</w:t>
        </w:r>
        <w:r w:rsidRPr="00A1614B">
          <w:rPr>
            <w:rFonts w:cs="Arial"/>
          </w:rPr>
          <w:t xml:space="preserve"> </w:t>
        </w:r>
        <w:r>
          <w:rPr>
            <w:rFonts w:cs="Arial"/>
          </w:rPr>
          <w:t>c</w:t>
        </w:r>
        <w:r w:rsidRPr="00A1614B">
          <w:rPr>
            <w:rFonts w:cs="Arial"/>
          </w:rPr>
          <w:t>onduct chemical sampling</w:t>
        </w:r>
      </w:ins>
      <w:ins w:id="4015" w:author="Alfiady" w:date="2016-12-05T09:33:00Z">
        <w:r w:rsidR="004A2BCE">
          <w:rPr>
            <w:rFonts w:cs="Arial"/>
          </w:rPr>
          <w:t xml:space="preserve"> </w:t>
        </w:r>
      </w:ins>
      <w:ins w:id="4016" w:author="Alfiady" w:date="2016-09-23T10:31:00Z">
        <w:r w:rsidRPr="00A1614B">
          <w:rPr>
            <w:rFonts w:cs="Arial"/>
          </w:rPr>
          <w:t xml:space="preserve">on </w:t>
        </w:r>
        <w:r>
          <w:rPr>
            <w:rFonts w:cs="Arial"/>
          </w:rPr>
          <w:t xml:space="preserve">up to </w:t>
        </w:r>
      </w:ins>
      <w:ins w:id="4017" w:author="Alfiady" w:date="2016-10-03T07:08:00Z">
        <w:r w:rsidR="00813C94">
          <w:rPr>
            <w:rFonts w:cs="Arial"/>
          </w:rPr>
          <w:t>1</w:t>
        </w:r>
        <w:del w:id="4018" w:author="herwin-azis" w:date="2016-12-14T09:21:00Z">
          <w:r w:rsidR="00813C94" w:rsidDel="00104984">
            <w:rPr>
              <w:rFonts w:cs="Arial"/>
            </w:rPr>
            <w:delText>3</w:delText>
          </w:r>
        </w:del>
      </w:ins>
      <w:ins w:id="4019" w:author="herwin-azis" w:date="2016-12-14T09:21:00Z">
        <w:r w:rsidR="00104984">
          <w:rPr>
            <w:rFonts w:cs="Arial"/>
          </w:rPr>
          <w:t>1</w:t>
        </w:r>
      </w:ins>
      <w:ins w:id="4020" w:author="Alfiady" w:date="2016-09-30T15:25:00Z">
        <w:r w:rsidR="002A40CA">
          <w:rPr>
            <w:rFonts w:cs="Arial"/>
          </w:rPr>
          <w:t xml:space="preserve"> </w:t>
        </w:r>
      </w:ins>
      <w:ins w:id="4021" w:author="Alfiady" w:date="2016-09-23T10:31:00Z">
        <w:r w:rsidR="002A40CA">
          <w:rPr>
            <w:rFonts w:cs="Arial"/>
          </w:rPr>
          <w:t>(</w:t>
        </w:r>
      </w:ins>
      <w:ins w:id="4022" w:author="herwin-azis" w:date="2016-12-14T09:21:00Z">
        <w:r w:rsidR="00104984">
          <w:rPr>
            <w:rFonts w:cs="Arial"/>
          </w:rPr>
          <w:t>eleven</w:t>
        </w:r>
      </w:ins>
      <w:ins w:id="4023" w:author="Alfiady" w:date="2016-10-03T07:08:00Z">
        <w:del w:id="4024" w:author="herwin-azis" w:date="2016-12-14T09:21:00Z">
          <w:r w:rsidR="00813C94" w:rsidDel="00104984">
            <w:rPr>
              <w:rFonts w:cs="Arial"/>
            </w:rPr>
            <w:delText>th</w:delText>
          </w:r>
        </w:del>
      </w:ins>
      <w:ins w:id="4025" w:author="Alfiady" w:date="2016-10-03T07:10:00Z">
        <w:del w:id="4026" w:author="herwin-azis" w:date="2016-12-14T09:21:00Z">
          <w:r w:rsidR="00813C94" w:rsidDel="00104984">
            <w:rPr>
              <w:rFonts w:cs="Arial"/>
            </w:rPr>
            <w:delText>irteen</w:delText>
          </w:r>
        </w:del>
      </w:ins>
      <w:ins w:id="4027" w:author="Alfiady" w:date="2016-09-23T10:31:00Z">
        <w:r>
          <w:rPr>
            <w:rFonts w:cs="Arial"/>
          </w:rPr>
          <w:t xml:space="preserve">) </w:t>
        </w:r>
      </w:ins>
      <w:ins w:id="4028" w:author="herwin-azis" w:date="2016-12-14T09:22:00Z">
        <w:r w:rsidR="00104984">
          <w:rPr>
            <w:rFonts w:cs="Arial"/>
          </w:rPr>
          <w:t xml:space="preserve">development </w:t>
        </w:r>
      </w:ins>
      <w:ins w:id="4029" w:author="Alfiady" w:date="2016-09-30T15:26:00Z">
        <w:del w:id="4030" w:author="herwin-azis" w:date="2016-12-14T09:22:00Z">
          <w:r w:rsidR="002A40CA" w:rsidDel="00104984">
            <w:rPr>
              <w:rFonts w:cs="Arial"/>
            </w:rPr>
            <w:delText>production</w:delText>
          </w:r>
        </w:del>
      </w:ins>
      <w:ins w:id="4031" w:author="Alfiady" w:date="2016-09-23T10:31:00Z">
        <w:del w:id="4032" w:author="herwin-azis" w:date="2016-12-14T09:22:00Z">
          <w:r w:rsidRPr="00A1614B" w:rsidDel="00104984">
            <w:rPr>
              <w:rFonts w:cs="Arial"/>
            </w:rPr>
            <w:delText xml:space="preserve"> </w:delText>
          </w:r>
        </w:del>
        <w:r w:rsidRPr="00A1614B">
          <w:rPr>
            <w:rFonts w:cs="Arial"/>
          </w:rPr>
          <w:t>wells</w:t>
        </w:r>
      </w:ins>
      <w:ins w:id="4033" w:author="Alfiady" w:date="2016-12-05T09:38:00Z">
        <w:r w:rsidR="0075083E">
          <w:rPr>
            <w:rFonts w:cs="Arial"/>
          </w:rPr>
          <w:t xml:space="preserve"> </w:t>
        </w:r>
        <w:del w:id="4034" w:author="herwin-azis" w:date="2016-12-14T09:22:00Z">
          <w:r w:rsidR="0075083E" w:rsidDel="00104984">
            <w:rPr>
              <w:rFonts w:cs="Arial"/>
            </w:rPr>
            <w:delText>a</w:delText>
          </w:r>
        </w:del>
      </w:ins>
      <w:ins w:id="4035" w:author="Alfiady" w:date="2016-10-03T07:10:00Z">
        <w:del w:id="4036" w:author="herwin-azis" w:date="2016-12-14T09:22:00Z">
          <w:r w:rsidR="00813C94" w:rsidDel="00104984">
            <w:rPr>
              <w:rFonts w:cs="Arial"/>
            </w:rPr>
            <w:delText>nd</w:delText>
          </w:r>
        </w:del>
      </w:ins>
      <w:ins w:id="4037" w:author="herwin-azis" w:date="2016-12-14T09:22:00Z">
        <w:r w:rsidR="00104984">
          <w:rPr>
            <w:rFonts w:cs="Arial"/>
          </w:rPr>
          <w:t>plus</w:t>
        </w:r>
      </w:ins>
      <w:ins w:id="4038" w:author="Alfiady" w:date="2016-12-05T09:33:00Z">
        <w:del w:id="4039" w:author="herwin-azis" w:date="2016-12-14T09:22:00Z">
          <w:r w:rsidR="0075083E" w:rsidDel="00104984">
            <w:rPr>
              <w:rFonts w:cs="Arial"/>
            </w:rPr>
            <w:delText xml:space="preserve"> </w:delText>
          </w:r>
        </w:del>
      </w:ins>
      <w:ins w:id="4040" w:author="Alfiady" w:date="2016-10-03T07:10:00Z">
        <w:r w:rsidR="00813C94">
          <w:rPr>
            <w:rFonts w:cs="Arial"/>
          </w:rPr>
          <w:t xml:space="preserve"> </w:t>
        </w:r>
        <w:del w:id="4041" w:author="herwin-azis" w:date="2016-12-14T09:22:00Z">
          <w:r w:rsidR="00813C94" w:rsidDel="00104984">
            <w:rPr>
              <w:rFonts w:cs="Arial"/>
            </w:rPr>
            <w:delText>4</w:delText>
          </w:r>
        </w:del>
      </w:ins>
      <w:ins w:id="4042" w:author="herwin-azis" w:date="2016-12-14T09:22:00Z">
        <w:r w:rsidR="00104984">
          <w:rPr>
            <w:rFonts w:cs="Arial"/>
          </w:rPr>
          <w:t>2</w:t>
        </w:r>
      </w:ins>
      <w:ins w:id="4043" w:author="Alfiady" w:date="2016-10-03T07:10:00Z">
        <w:r w:rsidR="00813C94">
          <w:rPr>
            <w:rFonts w:cs="Arial"/>
          </w:rPr>
          <w:t xml:space="preserve"> (</w:t>
        </w:r>
      </w:ins>
      <w:ins w:id="4044" w:author="herwin-azis" w:date="2016-12-14T09:22:00Z">
        <w:r w:rsidR="00104984">
          <w:rPr>
            <w:rFonts w:cs="Arial"/>
          </w:rPr>
          <w:t>two</w:t>
        </w:r>
      </w:ins>
      <w:ins w:id="4045" w:author="Alfiady" w:date="2016-10-03T07:10:00Z">
        <w:del w:id="4046" w:author="herwin-azis" w:date="2016-12-14T09:22:00Z">
          <w:r w:rsidR="00813C94" w:rsidDel="00104984">
            <w:rPr>
              <w:rFonts w:cs="Arial"/>
            </w:rPr>
            <w:delText>four</w:delText>
          </w:r>
        </w:del>
        <w:r w:rsidR="00813C94">
          <w:rPr>
            <w:rFonts w:cs="Arial"/>
          </w:rPr>
          <w:t xml:space="preserve">) </w:t>
        </w:r>
      </w:ins>
      <w:ins w:id="4047" w:author="herwin-azis" w:date="2016-12-14T09:22:00Z">
        <w:r w:rsidR="00104984">
          <w:rPr>
            <w:rFonts w:cs="Arial"/>
          </w:rPr>
          <w:t xml:space="preserve">contingency </w:t>
        </w:r>
      </w:ins>
      <w:ins w:id="4048" w:author="Alfiady" w:date="2016-10-03T07:10:00Z">
        <w:del w:id="4049" w:author="herwin-azis" w:date="2016-12-14T09:22:00Z">
          <w:r w:rsidR="00813C94" w:rsidDel="00104984">
            <w:rPr>
              <w:rFonts w:cs="Arial"/>
            </w:rPr>
            <w:delText xml:space="preserve">injection </w:delText>
          </w:r>
        </w:del>
        <w:r w:rsidR="00813C94">
          <w:rPr>
            <w:rFonts w:cs="Arial"/>
          </w:rPr>
          <w:t>wells</w:t>
        </w:r>
      </w:ins>
      <w:ins w:id="4050" w:author="herwin-azis" w:date="2016-12-14T09:25:00Z">
        <w:r w:rsidR="00104984">
          <w:rPr>
            <w:rFonts w:cs="Arial"/>
          </w:rPr>
          <w:t>. The sampling activity will be as follow:</w:t>
        </w:r>
      </w:ins>
    </w:p>
    <w:p w:rsidR="007B4E01" w:rsidRDefault="00036E4B">
      <w:pPr>
        <w:ind w:left="1080"/>
        <w:jc w:val="both"/>
        <w:rPr>
          <w:ins w:id="4051" w:author="Alfiady" w:date="2016-10-04T07:18:00Z"/>
          <w:rFonts w:cs="Arial"/>
        </w:rPr>
        <w:pPrChange w:id="4052" w:author="herwin-azis" w:date="2016-12-14T09:46:00Z">
          <w:pPr>
            <w:ind w:left="360"/>
            <w:jc w:val="both"/>
          </w:pPr>
        </w:pPrChange>
      </w:pPr>
      <w:ins w:id="4053" w:author="Alfiady" w:date="2016-09-23T10:31:00Z">
        <w:del w:id="4054" w:author="herwin-azis" w:date="2016-12-14T09:25:00Z">
          <w:r w:rsidRPr="00A1614B" w:rsidDel="00104984">
            <w:rPr>
              <w:rFonts w:cs="Arial"/>
            </w:rPr>
            <w:delText>:</w:delText>
          </w:r>
        </w:del>
      </w:ins>
    </w:p>
    <w:p w:rsidR="007B4E01" w:rsidRPr="007B4E01" w:rsidRDefault="007B4E01">
      <w:pPr>
        <w:numPr>
          <w:ilvl w:val="0"/>
          <w:numId w:val="79"/>
        </w:numPr>
        <w:tabs>
          <w:tab w:val="left" w:pos="1890"/>
        </w:tabs>
        <w:ind w:left="1800" w:hanging="720"/>
        <w:jc w:val="both"/>
        <w:rPr>
          <w:ins w:id="4055" w:author="Alfiady" w:date="2016-09-23T10:31:00Z"/>
          <w:del w:id="4056" w:author="herwin-azis" w:date="2016-12-14T09:26:00Z"/>
          <w:rFonts w:cs="Arial"/>
          <w:b/>
          <w:rPrChange w:id="4057" w:author="Alfiady" w:date="2016-10-05T14:48:00Z">
            <w:rPr>
              <w:ins w:id="4058" w:author="Alfiady" w:date="2016-09-23T10:31:00Z"/>
              <w:del w:id="4059" w:author="herwin-azis" w:date="2016-12-14T09:26:00Z"/>
              <w:rFonts w:cs="Arial"/>
            </w:rPr>
          </w:rPrChange>
        </w:rPr>
        <w:pPrChange w:id="4060" w:author="herwin-azis" w:date="2016-12-14T09:41:00Z">
          <w:pPr>
            <w:ind w:left="360"/>
            <w:jc w:val="both"/>
          </w:pPr>
        </w:pPrChange>
      </w:pPr>
    </w:p>
    <w:p w:rsidR="007B4E01" w:rsidRDefault="007B4E01">
      <w:pPr>
        <w:pStyle w:val="Heading2"/>
        <w:numPr>
          <w:ilvl w:val="0"/>
          <w:numId w:val="0"/>
        </w:numPr>
        <w:tabs>
          <w:tab w:val="left" w:pos="360"/>
          <w:tab w:val="left" w:pos="630"/>
          <w:tab w:val="left" w:pos="1890"/>
        </w:tabs>
        <w:ind w:left="1800" w:hanging="720"/>
        <w:jc w:val="left"/>
        <w:rPr>
          <w:ins w:id="4061" w:author="Alfiady" w:date="2016-10-03T15:20:00Z"/>
          <w:del w:id="4062" w:author="herwin-azis" w:date="2016-12-14T09:26:00Z"/>
          <w:rFonts w:cs="Arial"/>
          <w:b/>
          <w:szCs w:val="24"/>
        </w:rPr>
        <w:pPrChange w:id="4063" w:author="herwin-azis" w:date="2016-12-14T09:41:00Z">
          <w:pPr>
            <w:ind w:left="1350" w:hanging="630"/>
            <w:jc w:val="both"/>
          </w:pPr>
        </w:pPrChange>
      </w:pPr>
      <w:ins w:id="4064" w:author="Alfiady" w:date="2016-09-23T10:31:00Z">
        <w:del w:id="4065" w:author="herwin-azis" w:date="2016-12-14T09:26:00Z">
          <w:r w:rsidRPr="007B4E01">
            <w:rPr>
              <w:rFonts w:cs="Arial"/>
              <w:b/>
              <w:szCs w:val="24"/>
              <w:rPrChange w:id="4066" w:author="Alfiady" w:date="2016-10-05T14:48:00Z">
                <w:rPr>
                  <w:rFonts w:cs="Arial"/>
                  <w:color w:val="0000FF"/>
                  <w:u w:val="single"/>
                </w:rPr>
              </w:rPrChange>
            </w:rPr>
            <w:lastRenderedPageBreak/>
            <w:delText>2.1.1</w:delText>
          </w:r>
          <w:r w:rsidRPr="007B4E01">
            <w:rPr>
              <w:rFonts w:cs="Arial"/>
              <w:b/>
              <w:szCs w:val="24"/>
              <w:rPrChange w:id="4067" w:author="Alfiady" w:date="2016-10-05T14:48:00Z">
                <w:rPr>
                  <w:rFonts w:cs="Arial"/>
                  <w:color w:val="0000FF"/>
                  <w:u w:val="single"/>
                </w:rPr>
              </w:rPrChange>
            </w:rPr>
            <w:tab/>
          </w:r>
        </w:del>
      </w:ins>
      <w:ins w:id="4068" w:author="Alfiady" w:date="2016-10-03T07:43:00Z">
        <w:del w:id="4069" w:author="herwin-azis" w:date="2016-12-14T09:26:00Z">
          <w:r w:rsidRPr="007B4E01">
            <w:rPr>
              <w:rFonts w:cs="Arial"/>
              <w:b/>
              <w:szCs w:val="24"/>
              <w:rPrChange w:id="4070" w:author="Alfiady" w:date="2016-10-05T14:48:00Z">
                <w:rPr>
                  <w:rFonts w:cs="Arial"/>
                  <w:color w:val="0000FF"/>
                  <w:u w:val="single"/>
                </w:rPr>
              </w:rPrChange>
            </w:rPr>
            <w:delText xml:space="preserve">Chemistry Sampling in </w:delText>
          </w:r>
        </w:del>
      </w:ins>
      <w:ins w:id="4071" w:author="Alfiady" w:date="2016-10-03T07:10:00Z">
        <w:del w:id="4072" w:author="herwin-azis" w:date="2016-12-14T09:26:00Z">
          <w:r w:rsidRPr="007B4E01">
            <w:rPr>
              <w:rFonts w:cs="Arial"/>
              <w:b/>
              <w:szCs w:val="24"/>
              <w:rPrChange w:id="4073" w:author="Alfiady" w:date="2016-10-05T14:48:00Z">
                <w:rPr>
                  <w:rFonts w:cs="Arial"/>
                  <w:color w:val="0000FF"/>
                  <w:u w:val="single"/>
                </w:rPr>
              </w:rPrChange>
            </w:rPr>
            <w:delText xml:space="preserve">Production </w:delText>
          </w:r>
        </w:del>
      </w:ins>
      <w:ins w:id="4074" w:author="Alfiady" w:date="2016-10-03T15:23:00Z">
        <w:del w:id="4075" w:author="herwin-azis" w:date="2016-12-14T09:26:00Z">
          <w:r w:rsidRPr="007B4E01">
            <w:rPr>
              <w:rFonts w:cs="Arial"/>
              <w:b/>
              <w:szCs w:val="24"/>
              <w:rPrChange w:id="4076" w:author="Alfiady" w:date="2016-10-05T14:48:00Z">
                <w:rPr>
                  <w:rFonts w:cs="Arial"/>
                  <w:b/>
                  <w:color w:val="0000FF"/>
                  <w:u w:val="single"/>
                </w:rPr>
              </w:rPrChange>
            </w:rPr>
            <w:delText xml:space="preserve">and Injection </w:delText>
          </w:r>
        </w:del>
      </w:ins>
      <w:ins w:id="4077" w:author="Alfiady" w:date="2016-10-03T07:10:00Z">
        <w:del w:id="4078" w:author="herwin-azis" w:date="2016-12-14T09:26:00Z">
          <w:r w:rsidRPr="007B4E01">
            <w:rPr>
              <w:rFonts w:cs="Arial"/>
              <w:b/>
              <w:szCs w:val="24"/>
              <w:rPrChange w:id="4079" w:author="Alfiady" w:date="2016-10-05T14:48:00Z">
                <w:rPr>
                  <w:rFonts w:cs="Arial"/>
                  <w:color w:val="0000FF"/>
                  <w:u w:val="single"/>
                </w:rPr>
              </w:rPrChange>
            </w:rPr>
            <w:delText>well</w:delText>
          </w:r>
        </w:del>
      </w:ins>
      <w:ins w:id="4080" w:author="Alfiady" w:date="2016-10-03T07:44:00Z">
        <w:del w:id="4081" w:author="herwin-azis" w:date="2016-12-14T09:26:00Z">
          <w:r w:rsidRPr="007B4E01">
            <w:rPr>
              <w:rFonts w:cs="Arial"/>
              <w:b/>
              <w:szCs w:val="24"/>
              <w:rPrChange w:id="4082" w:author="Alfiady" w:date="2016-10-05T14:48:00Z">
                <w:rPr>
                  <w:rFonts w:cs="Arial"/>
                  <w:color w:val="0000FF"/>
                  <w:u w:val="single"/>
                </w:rPr>
              </w:rPrChange>
            </w:rPr>
            <w:delText>s:</w:delText>
          </w:r>
        </w:del>
      </w:ins>
    </w:p>
    <w:p w:rsidR="007B4E01" w:rsidRDefault="007B4E01">
      <w:pPr>
        <w:pStyle w:val="Heading3"/>
        <w:numPr>
          <w:ilvl w:val="0"/>
          <w:numId w:val="79"/>
        </w:numPr>
        <w:tabs>
          <w:tab w:val="left" w:pos="450"/>
          <w:tab w:val="left" w:pos="630"/>
          <w:tab w:val="left" w:pos="1890"/>
        </w:tabs>
        <w:spacing w:before="0"/>
        <w:ind w:left="1800" w:hanging="720"/>
        <w:rPr>
          <w:ins w:id="4083" w:author="Alfiady" w:date="2016-10-04T07:18:00Z"/>
          <w:color w:val="000000" w:themeColor="text1"/>
        </w:rPr>
        <w:pPrChange w:id="4084" w:author="herwin-azis" w:date="2016-12-14T09:41:00Z">
          <w:pPr>
            <w:ind w:left="1350" w:hanging="630"/>
            <w:jc w:val="both"/>
          </w:pPr>
        </w:pPrChange>
      </w:pPr>
      <w:ins w:id="4085" w:author="Alfiady" w:date="2016-10-03T07:10:00Z">
        <w:del w:id="4086" w:author="herwin-azis" w:date="2016-12-14T09:24:00Z">
          <w:r w:rsidRPr="007B4E01">
            <w:rPr>
              <w:rFonts w:ascii="Times New Roman" w:hAnsi="Times New Roman" w:cs="Times New Roman"/>
              <w:b w:val="0"/>
              <w:color w:val="000000" w:themeColor="text1"/>
              <w:rPrChange w:id="4087" w:author="Alfiady" w:date="2016-10-03T15:39:00Z">
                <w:rPr>
                  <w:rFonts w:cs="Arial"/>
                  <w:b/>
                  <w:bCs/>
                  <w:color w:val="0000FF"/>
                  <w:u w:val="single"/>
                </w:rPr>
              </w:rPrChange>
            </w:rPr>
            <w:delText>2.1.1.1</w:delText>
          </w:r>
        </w:del>
      </w:ins>
      <w:ins w:id="4088" w:author="Alfiady" w:date="2016-10-03T07:11:00Z">
        <w:del w:id="4089" w:author="herwin-azis" w:date="2016-12-14T09:24:00Z">
          <w:r w:rsidRPr="007B4E01">
            <w:rPr>
              <w:rFonts w:ascii="Times New Roman" w:hAnsi="Times New Roman" w:cs="Times New Roman"/>
              <w:b w:val="0"/>
              <w:color w:val="000000" w:themeColor="text1"/>
              <w:rPrChange w:id="4090" w:author="Alfiady" w:date="2016-10-03T15:39:00Z">
                <w:rPr>
                  <w:rFonts w:cs="Arial"/>
                  <w:b/>
                  <w:bCs/>
                  <w:color w:val="0000FF"/>
                  <w:u w:val="single"/>
                </w:rPr>
              </w:rPrChange>
            </w:rPr>
            <w:delText xml:space="preserve"> </w:delText>
          </w:r>
        </w:del>
      </w:ins>
      <w:ins w:id="4091" w:author="Alfiady" w:date="2016-10-03T07:14:00Z">
        <w:r w:rsidRPr="007B4E01">
          <w:rPr>
            <w:rFonts w:ascii="Times New Roman" w:hAnsi="Times New Roman" w:cs="Times New Roman"/>
            <w:b w:val="0"/>
            <w:color w:val="000000" w:themeColor="text1"/>
            <w:rPrChange w:id="4092" w:author="Alfiady" w:date="2016-10-03T15:39:00Z">
              <w:rPr>
                <w:rFonts w:cs="Arial"/>
                <w:b/>
                <w:bCs/>
                <w:color w:val="0000FF"/>
                <w:u w:val="single"/>
              </w:rPr>
            </w:rPrChange>
          </w:rPr>
          <w:t>C</w:t>
        </w:r>
      </w:ins>
      <w:ins w:id="4093" w:author="Alfiady" w:date="2016-10-03T07:12:00Z">
        <w:r w:rsidRPr="007B4E01">
          <w:rPr>
            <w:rFonts w:ascii="Times New Roman" w:hAnsi="Times New Roman" w:cs="Times New Roman"/>
            <w:b w:val="0"/>
            <w:color w:val="000000" w:themeColor="text1"/>
            <w:rPrChange w:id="4094" w:author="Alfiady" w:date="2016-10-03T15:39:00Z">
              <w:rPr>
                <w:rFonts w:cs="Arial"/>
                <w:b/>
                <w:bCs/>
                <w:color w:val="0000FF"/>
                <w:u w:val="single"/>
              </w:rPr>
            </w:rPrChange>
          </w:rPr>
          <w:t xml:space="preserve">hemistry </w:t>
        </w:r>
      </w:ins>
      <w:ins w:id="4095" w:author="Alfiady" w:date="2016-09-23T10:31:00Z">
        <w:r w:rsidRPr="007B4E01">
          <w:rPr>
            <w:rFonts w:ascii="Times New Roman" w:hAnsi="Times New Roman" w:cs="Times New Roman"/>
            <w:b w:val="0"/>
            <w:color w:val="000000" w:themeColor="text1"/>
            <w:rPrChange w:id="4096" w:author="Alfiady" w:date="2016-10-03T15:39:00Z">
              <w:rPr>
                <w:rFonts w:cs="Arial"/>
                <w:b/>
                <w:bCs/>
                <w:color w:val="0000FF"/>
                <w:u w:val="single"/>
              </w:rPr>
            </w:rPrChange>
          </w:rPr>
          <w:t>sampling</w:t>
        </w:r>
      </w:ins>
      <w:ins w:id="4097" w:author="Alfiady" w:date="2016-10-03T07:14:00Z">
        <w:r w:rsidRPr="007B4E01">
          <w:rPr>
            <w:rFonts w:ascii="Times New Roman" w:hAnsi="Times New Roman" w:cs="Times New Roman"/>
            <w:b w:val="0"/>
            <w:color w:val="000000" w:themeColor="text1"/>
            <w:rPrChange w:id="4098" w:author="Alfiady" w:date="2016-10-03T15:39:00Z">
              <w:rPr>
                <w:rFonts w:cs="Arial"/>
                <w:b/>
                <w:bCs/>
                <w:color w:val="0000FF"/>
                <w:u w:val="single"/>
              </w:rPr>
            </w:rPrChange>
          </w:rPr>
          <w:t xml:space="preserve"> </w:t>
        </w:r>
      </w:ins>
      <w:ins w:id="4099" w:author="Alfiady" w:date="2016-10-03T15:22:00Z">
        <w:r w:rsidRPr="007B4E01">
          <w:rPr>
            <w:rFonts w:ascii="Times New Roman" w:hAnsi="Times New Roman" w:cs="Times New Roman"/>
            <w:b w:val="0"/>
            <w:color w:val="000000" w:themeColor="text1"/>
            <w:rPrChange w:id="4100" w:author="Alfiady" w:date="2016-10-03T15:39:00Z">
              <w:rPr>
                <w:rFonts w:cs="Arial"/>
                <w:b/>
                <w:bCs/>
                <w:color w:val="0000FF"/>
                <w:u w:val="single"/>
              </w:rPr>
            </w:rPrChange>
          </w:rPr>
          <w:t xml:space="preserve">in production wells </w:t>
        </w:r>
      </w:ins>
      <w:ins w:id="4101" w:author="Alfiady" w:date="2016-09-23T10:31:00Z">
        <w:r w:rsidRPr="007B4E01">
          <w:rPr>
            <w:rFonts w:ascii="Times New Roman" w:hAnsi="Times New Roman" w:cs="Times New Roman"/>
            <w:b w:val="0"/>
            <w:color w:val="000000" w:themeColor="text1"/>
            <w:rPrChange w:id="4102" w:author="Alfiady" w:date="2016-10-03T15:39:00Z">
              <w:rPr>
                <w:rFonts w:cs="Arial"/>
                <w:b/>
                <w:bCs/>
                <w:color w:val="0000FF"/>
                <w:u w:val="single"/>
              </w:rPr>
            </w:rPrChange>
          </w:rPr>
          <w:t xml:space="preserve">will be conducted in </w:t>
        </w:r>
      </w:ins>
      <w:ins w:id="4103" w:author="Alfiady" w:date="2016-10-03T07:14:00Z">
        <w:r w:rsidRPr="007B4E01">
          <w:rPr>
            <w:rFonts w:ascii="Times New Roman" w:hAnsi="Times New Roman" w:cs="Times New Roman"/>
            <w:b w:val="0"/>
            <w:color w:val="000000" w:themeColor="text1"/>
            <w:rPrChange w:id="4104" w:author="Alfiady" w:date="2016-10-03T15:39:00Z">
              <w:rPr>
                <w:rFonts w:cs="Arial"/>
                <w:b/>
                <w:bCs/>
                <w:color w:val="0000FF"/>
                <w:u w:val="single"/>
              </w:rPr>
            </w:rPrChange>
          </w:rPr>
          <w:t>4</w:t>
        </w:r>
      </w:ins>
      <w:ins w:id="4105" w:author="Alfiady" w:date="2016-10-03T07:13:00Z">
        <w:r w:rsidRPr="007B4E01">
          <w:rPr>
            <w:rFonts w:ascii="Times New Roman" w:hAnsi="Times New Roman" w:cs="Times New Roman"/>
            <w:b w:val="0"/>
            <w:color w:val="000000" w:themeColor="text1"/>
            <w:rPrChange w:id="4106" w:author="Alfiady" w:date="2016-10-03T15:39:00Z">
              <w:rPr>
                <w:rFonts w:cs="Arial"/>
                <w:b/>
                <w:bCs/>
                <w:color w:val="0000FF"/>
                <w:u w:val="single"/>
              </w:rPr>
            </w:rPrChange>
          </w:rPr>
          <w:t xml:space="preserve"> (four</w:t>
        </w:r>
      </w:ins>
      <w:ins w:id="4107" w:author="Alfiady" w:date="2016-09-23T10:31:00Z">
        <w:r w:rsidRPr="007B4E01">
          <w:rPr>
            <w:rFonts w:ascii="Times New Roman" w:hAnsi="Times New Roman" w:cs="Times New Roman"/>
            <w:b w:val="0"/>
            <w:color w:val="000000" w:themeColor="text1"/>
            <w:rPrChange w:id="4108" w:author="Alfiady" w:date="2016-10-03T15:39:00Z">
              <w:rPr>
                <w:rFonts w:cs="Arial"/>
                <w:b/>
                <w:bCs/>
                <w:color w:val="0000FF"/>
                <w:u w:val="single"/>
              </w:rPr>
            </w:rPrChange>
          </w:rPr>
          <w:t xml:space="preserve">) </w:t>
        </w:r>
      </w:ins>
      <w:ins w:id="4109" w:author="Alfiady" w:date="2016-10-04T07:17:00Z">
        <w:r w:rsidR="00EF4650">
          <w:rPr>
            <w:rFonts w:ascii="Times New Roman" w:hAnsi="Times New Roman" w:cs="Times New Roman"/>
            <w:b w:val="0"/>
            <w:color w:val="000000" w:themeColor="text1"/>
          </w:rPr>
          <w:t xml:space="preserve">different </w:t>
        </w:r>
      </w:ins>
      <w:ins w:id="4110" w:author="Alfiady" w:date="2016-10-03T07:13:00Z">
        <w:r w:rsidRPr="007B4E01">
          <w:rPr>
            <w:rFonts w:ascii="Times New Roman" w:hAnsi="Times New Roman" w:cs="Times New Roman"/>
            <w:b w:val="0"/>
            <w:color w:val="000000" w:themeColor="text1"/>
            <w:rPrChange w:id="4111" w:author="Alfiady" w:date="2016-10-03T15:39:00Z">
              <w:rPr>
                <w:rFonts w:cs="Arial"/>
                <w:b/>
                <w:bCs/>
                <w:color w:val="0000FF"/>
                <w:u w:val="single"/>
              </w:rPr>
            </w:rPrChange>
          </w:rPr>
          <w:t>w</w:t>
        </w:r>
      </w:ins>
      <w:ins w:id="4112" w:author="Alfiady" w:date="2016-09-23T10:31:00Z">
        <w:r w:rsidRPr="007B4E01">
          <w:rPr>
            <w:rFonts w:ascii="Times New Roman" w:hAnsi="Times New Roman" w:cs="Times New Roman"/>
            <w:b w:val="0"/>
            <w:color w:val="000000" w:themeColor="text1"/>
            <w:rPrChange w:id="4113" w:author="Alfiady" w:date="2016-10-03T15:39:00Z">
              <w:rPr>
                <w:rFonts w:cs="Arial"/>
                <w:b/>
                <w:bCs/>
                <w:color w:val="0000FF"/>
                <w:u w:val="single"/>
              </w:rPr>
            </w:rPrChange>
          </w:rPr>
          <w:t xml:space="preserve">ell </w:t>
        </w:r>
      </w:ins>
      <w:ins w:id="4114" w:author="Alfiady" w:date="2016-10-03T07:13:00Z">
        <w:r w:rsidRPr="007B4E01">
          <w:rPr>
            <w:rFonts w:ascii="Times New Roman" w:hAnsi="Times New Roman" w:cs="Times New Roman"/>
            <w:b w:val="0"/>
            <w:color w:val="000000" w:themeColor="text1"/>
            <w:rPrChange w:id="4115" w:author="Alfiady" w:date="2016-10-03T15:39:00Z">
              <w:rPr>
                <w:rFonts w:cs="Arial"/>
                <w:b/>
                <w:bCs/>
                <w:color w:val="0000FF"/>
                <w:u w:val="single"/>
              </w:rPr>
            </w:rPrChange>
          </w:rPr>
          <w:t>h</w:t>
        </w:r>
      </w:ins>
      <w:ins w:id="4116" w:author="Alfiady" w:date="2016-09-23T10:31:00Z">
        <w:r w:rsidRPr="007B4E01">
          <w:rPr>
            <w:rFonts w:ascii="Times New Roman" w:hAnsi="Times New Roman" w:cs="Times New Roman"/>
            <w:b w:val="0"/>
            <w:color w:val="000000" w:themeColor="text1"/>
            <w:rPrChange w:id="4117" w:author="Alfiady" w:date="2016-10-03T15:39:00Z">
              <w:rPr>
                <w:rFonts w:cs="Arial"/>
                <w:b/>
                <w:bCs/>
                <w:color w:val="0000FF"/>
                <w:u w:val="single"/>
              </w:rPr>
            </w:rPrChange>
          </w:rPr>
          <w:t>ead pressure</w:t>
        </w:r>
      </w:ins>
      <w:ins w:id="4118" w:author="Alfiady" w:date="2016-10-03T07:14:00Z">
        <w:r w:rsidRPr="007B4E01">
          <w:rPr>
            <w:rFonts w:ascii="Times New Roman" w:hAnsi="Times New Roman" w:cs="Times New Roman"/>
            <w:b w:val="0"/>
            <w:color w:val="000000" w:themeColor="text1"/>
            <w:rPrChange w:id="4119" w:author="Alfiady" w:date="2016-10-03T15:39:00Z">
              <w:rPr>
                <w:rFonts w:cs="Arial"/>
                <w:b/>
                <w:bCs/>
                <w:color w:val="0000FF"/>
                <w:u w:val="single"/>
              </w:rPr>
            </w:rPrChange>
          </w:rPr>
          <w:t xml:space="preserve"> condition in each production w</w:t>
        </w:r>
      </w:ins>
      <w:ins w:id="4120" w:author="Alfiady" w:date="2016-10-03T07:15:00Z">
        <w:r w:rsidRPr="007B4E01">
          <w:rPr>
            <w:rFonts w:ascii="Times New Roman" w:hAnsi="Times New Roman" w:cs="Times New Roman"/>
            <w:b w:val="0"/>
            <w:color w:val="000000" w:themeColor="text1"/>
            <w:rPrChange w:id="4121" w:author="Alfiady" w:date="2016-10-03T15:39:00Z">
              <w:rPr>
                <w:rFonts w:cs="Arial"/>
                <w:b/>
                <w:bCs/>
                <w:color w:val="0000FF"/>
                <w:u w:val="single"/>
              </w:rPr>
            </w:rPrChange>
          </w:rPr>
          <w:t>e</w:t>
        </w:r>
      </w:ins>
      <w:ins w:id="4122" w:author="Alfiady" w:date="2016-10-03T07:14:00Z">
        <w:r w:rsidRPr="007B4E01">
          <w:rPr>
            <w:rFonts w:ascii="Times New Roman" w:hAnsi="Times New Roman" w:cs="Times New Roman"/>
            <w:b w:val="0"/>
            <w:color w:val="000000" w:themeColor="text1"/>
            <w:rPrChange w:id="4123" w:author="Alfiady" w:date="2016-10-03T15:39:00Z">
              <w:rPr>
                <w:rFonts w:cs="Arial"/>
                <w:b/>
                <w:bCs/>
                <w:color w:val="0000FF"/>
                <w:u w:val="single"/>
              </w:rPr>
            </w:rPrChange>
          </w:rPr>
          <w:t>lls</w:t>
        </w:r>
      </w:ins>
    </w:p>
    <w:p w:rsidR="007B4E01" w:rsidRPr="007B4E01" w:rsidRDefault="00724847">
      <w:pPr>
        <w:pStyle w:val="Heading3"/>
        <w:numPr>
          <w:ilvl w:val="0"/>
          <w:numId w:val="79"/>
        </w:numPr>
        <w:tabs>
          <w:tab w:val="left" w:pos="1890"/>
        </w:tabs>
        <w:spacing w:before="0"/>
        <w:ind w:left="1800" w:hanging="720"/>
        <w:rPr>
          <w:ins w:id="4124" w:author="Alfiady" w:date="2016-10-04T07:20:00Z"/>
          <w:b w:val="0"/>
          <w:color w:val="000000" w:themeColor="text1"/>
          <w:rPrChange w:id="4125" w:author="Alfiady" w:date="2016-10-05T14:54:00Z">
            <w:rPr>
              <w:ins w:id="4126" w:author="Alfiady" w:date="2016-10-04T07:20:00Z"/>
              <w:b/>
              <w:color w:val="000000" w:themeColor="text1"/>
            </w:rPr>
          </w:rPrChange>
        </w:rPr>
        <w:pPrChange w:id="4127" w:author="herwin-azis" w:date="2016-12-14T09:42:00Z">
          <w:pPr>
            <w:ind w:left="1350" w:hanging="630"/>
            <w:jc w:val="both"/>
          </w:pPr>
        </w:pPrChange>
      </w:pPr>
      <w:ins w:id="4128" w:author="Alfiady" w:date="2016-10-03T15:39:00Z">
        <w:del w:id="4129" w:author="herwin-azis" w:date="2016-12-14T09:24:00Z">
          <w:r w:rsidDel="00104984">
            <w:rPr>
              <w:rFonts w:ascii="Times New Roman" w:hAnsi="Times New Roman" w:cs="Times New Roman"/>
              <w:b w:val="0"/>
              <w:color w:val="000000" w:themeColor="text1"/>
            </w:rPr>
            <w:delText xml:space="preserve">2.1.1.2 </w:delText>
          </w:r>
        </w:del>
      </w:ins>
      <w:ins w:id="4130" w:author="Alfiady" w:date="2016-10-04T07:19:00Z">
        <w:r w:rsidR="00EF4650">
          <w:rPr>
            <w:rFonts w:ascii="Times New Roman" w:hAnsi="Times New Roman" w:cs="Times New Roman"/>
            <w:b w:val="0"/>
            <w:color w:val="000000" w:themeColor="text1"/>
          </w:rPr>
          <w:t xml:space="preserve">Brine </w:t>
        </w:r>
      </w:ins>
      <w:ins w:id="4131" w:author="Alfiady" w:date="2016-10-04T07:23:00Z">
        <w:r w:rsidR="00B47C9F">
          <w:rPr>
            <w:rFonts w:ascii="Times New Roman" w:hAnsi="Times New Roman" w:cs="Times New Roman"/>
            <w:b w:val="0"/>
            <w:color w:val="000000" w:themeColor="text1"/>
          </w:rPr>
          <w:t xml:space="preserve">and isotope </w:t>
        </w:r>
      </w:ins>
      <w:ins w:id="4132" w:author="Alfiady" w:date="2016-10-04T07:19:00Z">
        <w:r w:rsidR="00EF4650">
          <w:rPr>
            <w:rFonts w:ascii="Times New Roman" w:hAnsi="Times New Roman" w:cs="Times New Roman"/>
            <w:b w:val="0"/>
            <w:color w:val="000000" w:themeColor="text1"/>
          </w:rPr>
          <w:t>sample from production wells should take from bottom port sampling point in 2 phase line.</w:t>
        </w:r>
      </w:ins>
    </w:p>
    <w:p w:rsidR="007B4E01" w:rsidRDefault="00EF4650">
      <w:pPr>
        <w:pStyle w:val="ListParagraph"/>
        <w:numPr>
          <w:ilvl w:val="0"/>
          <w:numId w:val="79"/>
        </w:numPr>
        <w:tabs>
          <w:tab w:val="left" w:pos="1890"/>
        </w:tabs>
        <w:ind w:left="1800" w:hanging="720"/>
        <w:rPr>
          <w:ins w:id="4133" w:author="Alfiady" w:date="2016-10-05T14:56:00Z"/>
        </w:rPr>
        <w:pPrChange w:id="4134" w:author="herwin-azis" w:date="2016-12-14T09:42:00Z">
          <w:pPr>
            <w:ind w:left="1350" w:hanging="630"/>
            <w:jc w:val="both"/>
          </w:pPr>
        </w:pPrChange>
      </w:pPr>
      <w:ins w:id="4135" w:author="Alfiady" w:date="2016-10-04T07:20:00Z">
        <w:del w:id="4136" w:author="herwin-azis" w:date="2016-12-14T09:24:00Z">
          <w:r w:rsidDel="00104984">
            <w:delText>2.1.1.3</w:delText>
          </w:r>
          <w:r w:rsidR="00B47C9F" w:rsidDel="00104984">
            <w:tab/>
          </w:r>
        </w:del>
        <w:r>
          <w:t xml:space="preserve">Non condensable gas (NCG) sample from </w:t>
        </w:r>
      </w:ins>
      <w:ins w:id="4137" w:author="Alfiady" w:date="2016-10-04T07:21:00Z">
        <w:r w:rsidR="00B47C9F">
          <w:t xml:space="preserve">production wells should take from </w:t>
        </w:r>
      </w:ins>
      <w:ins w:id="4138" w:author="Alfiady" w:date="2016-10-04T07:23:00Z">
        <w:r w:rsidR="00B47C9F">
          <w:t>top</w:t>
        </w:r>
      </w:ins>
      <w:ins w:id="4139" w:author="Alfiady" w:date="2016-10-04T07:21:00Z">
        <w:r w:rsidR="00B47C9F">
          <w:t xml:space="preserve"> port sampling point in 2 phase line</w:t>
        </w:r>
      </w:ins>
    </w:p>
    <w:p w:rsidR="007B4E01" w:rsidRDefault="00784080">
      <w:pPr>
        <w:pStyle w:val="ListParagraph"/>
        <w:numPr>
          <w:ilvl w:val="0"/>
          <w:numId w:val="79"/>
        </w:numPr>
        <w:tabs>
          <w:tab w:val="left" w:pos="1890"/>
        </w:tabs>
        <w:ind w:left="1800" w:hanging="720"/>
        <w:rPr>
          <w:ins w:id="4140" w:author="Alfiady" w:date="2016-10-03T07:54:00Z"/>
        </w:rPr>
        <w:pPrChange w:id="4141" w:author="herwin-azis" w:date="2016-12-14T09:42:00Z">
          <w:pPr>
            <w:ind w:left="1350" w:hanging="630"/>
            <w:jc w:val="both"/>
          </w:pPr>
        </w:pPrChange>
      </w:pPr>
      <w:ins w:id="4142" w:author="Alfiady" w:date="2016-10-05T14:56:00Z">
        <w:del w:id="4143" w:author="herwin-azis" w:date="2016-12-14T09:26:00Z">
          <w:r w:rsidDel="00104984">
            <w:delText>2.1.1</w:delText>
          </w:r>
        </w:del>
        <w:del w:id="4144" w:author="herwin-azis" w:date="2016-12-14T09:24:00Z">
          <w:r w:rsidDel="00104984">
            <w:delText xml:space="preserve">.4 </w:delText>
          </w:r>
        </w:del>
      </w:ins>
      <w:ins w:id="4145" w:author="Alfiady" w:date="2016-10-03T07:53:00Z">
        <w:r w:rsidR="007B4E01" w:rsidRPr="007B4E01">
          <w:rPr>
            <w:rFonts w:cs="Arial"/>
            <w:color w:val="000000" w:themeColor="text1"/>
            <w:rPrChange w:id="4146" w:author="herwin-azis" w:date="2016-12-14T09:28:00Z">
              <w:rPr>
                <w:rFonts w:cs="Arial"/>
                <w:color w:val="0000FF"/>
                <w:u w:val="single"/>
              </w:rPr>
            </w:rPrChange>
          </w:rPr>
          <w:t xml:space="preserve">Chemistry sample that should take </w:t>
        </w:r>
      </w:ins>
      <w:ins w:id="4147" w:author="Alfiady" w:date="2016-10-03T07:57:00Z">
        <w:del w:id="4148" w:author="herwin-azis" w:date="2016-12-14T09:32:00Z">
          <w:r w:rsidR="007B4E01" w:rsidRPr="007B4E01">
            <w:rPr>
              <w:rFonts w:cs="Arial"/>
              <w:color w:val="000000" w:themeColor="text1"/>
              <w:rPrChange w:id="4149" w:author="herwin-azis" w:date="2016-12-14T09:28:00Z">
                <w:rPr>
                  <w:rFonts w:cs="Arial"/>
                  <w:color w:val="0000FF"/>
                  <w:u w:val="single"/>
                </w:rPr>
              </w:rPrChange>
            </w:rPr>
            <w:delText>in every</w:delText>
          </w:r>
        </w:del>
      </w:ins>
      <w:ins w:id="4150" w:author="herwin-azis" w:date="2016-12-14T09:32:00Z">
        <w:r w:rsidR="00AC27FC">
          <w:rPr>
            <w:rFonts w:cs="Arial"/>
            <w:color w:val="000000" w:themeColor="text1"/>
          </w:rPr>
          <w:t>for each</w:t>
        </w:r>
      </w:ins>
      <w:ins w:id="4151" w:author="Alfiady" w:date="2016-10-03T07:57:00Z">
        <w:r w:rsidR="007B4E01" w:rsidRPr="007B4E01">
          <w:rPr>
            <w:rFonts w:cs="Arial"/>
            <w:color w:val="000000" w:themeColor="text1"/>
            <w:rPrChange w:id="4152" w:author="herwin-azis" w:date="2016-12-14T09:28:00Z">
              <w:rPr>
                <w:rFonts w:cs="Arial"/>
                <w:color w:val="0000FF"/>
                <w:u w:val="single"/>
              </w:rPr>
            </w:rPrChange>
          </w:rPr>
          <w:t xml:space="preserve"> </w:t>
        </w:r>
      </w:ins>
      <w:ins w:id="4153" w:author="Alfiady" w:date="2016-10-03T13:18:00Z">
        <w:r w:rsidR="007B4E01" w:rsidRPr="007B4E01">
          <w:rPr>
            <w:rFonts w:cs="Arial"/>
            <w:color w:val="000000" w:themeColor="text1"/>
            <w:rPrChange w:id="4154" w:author="herwin-azis" w:date="2016-12-14T09:28:00Z">
              <w:rPr>
                <w:rFonts w:cs="Arial"/>
                <w:color w:val="0000FF"/>
                <w:u w:val="single"/>
              </w:rPr>
            </w:rPrChange>
          </w:rPr>
          <w:t xml:space="preserve">well head pressure </w:t>
        </w:r>
      </w:ins>
      <w:ins w:id="4155" w:author="Alfiady" w:date="2016-10-03T07:53:00Z">
        <w:r w:rsidR="007B4E01" w:rsidRPr="007B4E01">
          <w:rPr>
            <w:rFonts w:cs="Arial"/>
            <w:color w:val="000000" w:themeColor="text1"/>
            <w:rPrChange w:id="4156" w:author="herwin-azis" w:date="2016-12-14T09:28:00Z">
              <w:rPr>
                <w:rFonts w:cs="Arial"/>
                <w:color w:val="0000FF"/>
                <w:u w:val="single"/>
              </w:rPr>
            </w:rPrChange>
          </w:rPr>
          <w:t>are</w:t>
        </w:r>
      </w:ins>
      <w:ins w:id="4157" w:author="Alfiady" w:date="2016-10-03T07:54:00Z">
        <w:r w:rsidR="007B4E01" w:rsidRPr="007B4E01">
          <w:rPr>
            <w:rFonts w:cs="Arial"/>
            <w:color w:val="000000" w:themeColor="text1"/>
            <w:rPrChange w:id="4158" w:author="herwin-azis" w:date="2016-12-14T09:28:00Z">
              <w:rPr>
                <w:rFonts w:cs="Arial"/>
                <w:color w:val="0000FF"/>
                <w:u w:val="single"/>
              </w:rPr>
            </w:rPrChange>
          </w:rPr>
          <w:t>:</w:t>
        </w:r>
      </w:ins>
    </w:p>
    <w:p w:rsidR="007B4E01" w:rsidRDefault="007B4E01">
      <w:pPr>
        <w:pStyle w:val="ListParagraph"/>
        <w:numPr>
          <w:ilvl w:val="0"/>
          <w:numId w:val="78"/>
        </w:numPr>
        <w:ind w:hanging="270"/>
        <w:jc w:val="both"/>
        <w:rPr>
          <w:ins w:id="4159" w:author="Alfiady" w:date="2016-10-05T15:54:00Z"/>
          <w:rFonts w:cs="Arial"/>
          <w:color w:val="000000" w:themeColor="text1"/>
        </w:rPr>
        <w:pPrChange w:id="4160" w:author="herwin-azis" w:date="2016-12-14T09:42:00Z">
          <w:pPr>
            <w:ind w:left="1350" w:hanging="630"/>
            <w:jc w:val="both"/>
          </w:pPr>
        </w:pPrChange>
      </w:pPr>
      <w:ins w:id="4161" w:author="Alfiady" w:date="2016-10-03T07:53:00Z">
        <w:r w:rsidRPr="007B4E01">
          <w:rPr>
            <w:rFonts w:cs="Arial"/>
            <w:color w:val="000000" w:themeColor="text1"/>
            <w:rPrChange w:id="4162" w:author="Alfiady" w:date="2016-10-05T15:54:00Z">
              <w:rPr>
                <w:rFonts w:cs="Arial"/>
                <w:color w:val="0000FF"/>
                <w:u w:val="single"/>
              </w:rPr>
            </w:rPrChange>
          </w:rPr>
          <w:t xml:space="preserve">Brine </w:t>
        </w:r>
      </w:ins>
      <w:ins w:id="4163" w:author="Alfiady" w:date="2016-10-03T07:54:00Z">
        <w:r w:rsidRPr="007B4E01">
          <w:rPr>
            <w:rFonts w:cs="Arial"/>
            <w:color w:val="000000" w:themeColor="text1"/>
            <w:rPrChange w:id="4164" w:author="Alfiady" w:date="2016-10-05T15:54:00Z">
              <w:rPr>
                <w:rFonts w:cs="Arial"/>
                <w:color w:val="0000FF"/>
                <w:u w:val="single"/>
              </w:rPr>
            </w:rPrChange>
          </w:rPr>
          <w:t xml:space="preserve">from </w:t>
        </w:r>
      </w:ins>
      <w:ins w:id="4165" w:author="Alfiady" w:date="2016-10-03T07:53:00Z">
        <w:r w:rsidRPr="007B4E01">
          <w:rPr>
            <w:rFonts w:cs="Arial"/>
            <w:color w:val="000000" w:themeColor="text1"/>
            <w:rPrChange w:id="4166" w:author="Alfiady" w:date="2016-10-05T15:54:00Z">
              <w:rPr>
                <w:rFonts w:cs="Arial"/>
                <w:color w:val="0000FF"/>
                <w:u w:val="single"/>
              </w:rPr>
            </w:rPrChange>
          </w:rPr>
          <w:t>2 phase line</w:t>
        </w:r>
      </w:ins>
    </w:p>
    <w:p w:rsidR="007B4E01" w:rsidRPr="007B4E01" w:rsidRDefault="00A7657F">
      <w:pPr>
        <w:pStyle w:val="ListParagraph"/>
        <w:numPr>
          <w:ilvl w:val="0"/>
          <w:numId w:val="78"/>
        </w:numPr>
        <w:ind w:hanging="270"/>
        <w:jc w:val="both"/>
        <w:rPr>
          <w:ins w:id="4167" w:author="Alfiady" w:date="2016-10-05T15:54:00Z"/>
          <w:rFonts w:cs="Arial"/>
          <w:color w:val="000000" w:themeColor="text1"/>
          <w:rPrChange w:id="4168" w:author="Alfiady" w:date="2016-10-05T15:54:00Z">
            <w:rPr>
              <w:ins w:id="4169" w:author="Alfiady" w:date="2016-10-05T15:54:00Z"/>
              <w:rFonts w:cs="Arial"/>
            </w:rPr>
          </w:rPrChange>
        </w:rPr>
        <w:pPrChange w:id="4170" w:author="herwin-azis" w:date="2016-12-14T09:42:00Z">
          <w:pPr>
            <w:ind w:left="1350" w:hanging="630"/>
            <w:jc w:val="both"/>
          </w:pPr>
        </w:pPrChange>
      </w:pPr>
      <w:ins w:id="4171" w:author="Alfiady" w:date="2016-10-03T07:55:00Z">
        <w:r w:rsidRPr="00EC62C2">
          <w:rPr>
            <w:rFonts w:cs="Arial"/>
          </w:rPr>
          <w:t xml:space="preserve">Non </w:t>
        </w:r>
        <w:r w:rsidRPr="00A612A9">
          <w:rPr>
            <w:rFonts w:cs="Arial"/>
          </w:rPr>
          <w:t>Condensable Gas (NCG)</w:t>
        </w:r>
      </w:ins>
    </w:p>
    <w:p w:rsidR="007B4E01" w:rsidRPr="007B4E01" w:rsidRDefault="00A7657F">
      <w:pPr>
        <w:pStyle w:val="ListParagraph"/>
        <w:numPr>
          <w:ilvl w:val="0"/>
          <w:numId w:val="78"/>
        </w:numPr>
        <w:ind w:hanging="270"/>
        <w:jc w:val="both"/>
        <w:rPr>
          <w:ins w:id="4172" w:author="Alfiady" w:date="2016-10-05T15:55:00Z"/>
          <w:rFonts w:cs="Arial"/>
          <w:color w:val="000000" w:themeColor="text1"/>
          <w:rPrChange w:id="4173" w:author="Alfiady" w:date="2016-10-05T15:55:00Z">
            <w:rPr>
              <w:ins w:id="4174" w:author="Alfiady" w:date="2016-10-05T15:55:00Z"/>
              <w:rFonts w:cs="Arial"/>
            </w:rPr>
          </w:rPrChange>
        </w:rPr>
        <w:pPrChange w:id="4175" w:author="herwin-azis" w:date="2016-12-14T09:42:00Z">
          <w:pPr>
            <w:ind w:left="1350" w:hanging="630"/>
            <w:jc w:val="both"/>
          </w:pPr>
        </w:pPrChange>
      </w:pPr>
      <w:ins w:id="4176" w:author="Alfiady" w:date="2016-10-03T07:53:00Z">
        <w:r w:rsidRPr="00EC62C2">
          <w:rPr>
            <w:rFonts w:cs="Arial"/>
          </w:rPr>
          <w:t>Steam Condensate</w:t>
        </w:r>
      </w:ins>
    </w:p>
    <w:p w:rsidR="007B4E01" w:rsidRPr="007B4E01" w:rsidRDefault="008D179C">
      <w:pPr>
        <w:pStyle w:val="ListParagraph"/>
        <w:numPr>
          <w:ilvl w:val="0"/>
          <w:numId w:val="78"/>
        </w:numPr>
        <w:ind w:hanging="270"/>
        <w:jc w:val="both"/>
        <w:rPr>
          <w:ins w:id="4177" w:author="Alfiady" w:date="2016-10-05T15:55:00Z"/>
          <w:rFonts w:cs="Arial"/>
          <w:color w:val="000000" w:themeColor="text1"/>
          <w:rPrChange w:id="4178" w:author="Alfiady" w:date="2016-10-05T15:55:00Z">
            <w:rPr>
              <w:ins w:id="4179" w:author="Alfiady" w:date="2016-10-05T15:55:00Z"/>
              <w:rFonts w:cs="Arial"/>
            </w:rPr>
          </w:rPrChange>
        </w:rPr>
        <w:pPrChange w:id="4180" w:author="herwin-azis" w:date="2016-12-14T09:42:00Z">
          <w:pPr>
            <w:ind w:left="1350" w:hanging="630"/>
            <w:jc w:val="both"/>
          </w:pPr>
        </w:pPrChange>
      </w:pPr>
      <w:ins w:id="4181" w:author="Alfiady" w:date="2016-10-03T13:18:00Z">
        <w:r w:rsidRPr="00EC62C2">
          <w:rPr>
            <w:rFonts w:cs="Arial"/>
          </w:rPr>
          <w:t>Weir box brine</w:t>
        </w:r>
      </w:ins>
    </w:p>
    <w:p w:rsidR="007B4E01" w:rsidRPr="007B4E01" w:rsidRDefault="008D179C">
      <w:pPr>
        <w:pStyle w:val="ListParagraph"/>
        <w:numPr>
          <w:ilvl w:val="0"/>
          <w:numId w:val="78"/>
        </w:numPr>
        <w:ind w:hanging="270"/>
        <w:jc w:val="both"/>
        <w:rPr>
          <w:ins w:id="4182" w:author="Alfiady" w:date="2016-10-05T15:55:00Z"/>
          <w:rFonts w:cs="Arial"/>
          <w:color w:val="000000" w:themeColor="text1"/>
          <w:rPrChange w:id="4183" w:author="Alfiady" w:date="2016-10-05T15:55:00Z">
            <w:rPr>
              <w:ins w:id="4184" w:author="Alfiady" w:date="2016-10-05T15:55:00Z"/>
              <w:rFonts w:cs="Arial"/>
            </w:rPr>
          </w:rPrChange>
        </w:rPr>
        <w:pPrChange w:id="4185" w:author="herwin-azis" w:date="2016-12-14T09:42:00Z">
          <w:pPr>
            <w:ind w:left="1350" w:hanging="630"/>
            <w:jc w:val="both"/>
          </w:pPr>
        </w:pPrChange>
      </w:pPr>
      <w:ins w:id="4186" w:author="Alfiady" w:date="2016-10-03T13:18:00Z">
        <w:r w:rsidRPr="00EC62C2">
          <w:rPr>
            <w:rFonts w:cs="Arial"/>
          </w:rPr>
          <w:t>Isotope brine from 2 phase line</w:t>
        </w:r>
      </w:ins>
    </w:p>
    <w:p w:rsidR="007B4E01" w:rsidRPr="007B4E01" w:rsidRDefault="008D179C">
      <w:pPr>
        <w:pStyle w:val="ListParagraph"/>
        <w:numPr>
          <w:ilvl w:val="0"/>
          <w:numId w:val="78"/>
        </w:numPr>
        <w:ind w:hanging="270"/>
        <w:jc w:val="both"/>
        <w:rPr>
          <w:ins w:id="4187" w:author="Alfiady" w:date="2016-10-05T15:55:00Z"/>
          <w:rFonts w:cs="Arial"/>
          <w:color w:val="000000" w:themeColor="text1"/>
          <w:rPrChange w:id="4188" w:author="Alfiady" w:date="2016-10-05T15:55:00Z">
            <w:rPr>
              <w:ins w:id="4189" w:author="Alfiady" w:date="2016-10-05T15:55:00Z"/>
              <w:rFonts w:cs="Arial"/>
            </w:rPr>
          </w:rPrChange>
        </w:rPr>
        <w:pPrChange w:id="4190" w:author="herwin-azis" w:date="2016-12-14T09:42:00Z">
          <w:pPr>
            <w:ind w:left="1350" w:hanging="630"/>
            <w:jc w:val="both"/>
          </w:pPr>
        </w:pPrChange>
      </w:pPr>
      <w:ins w:id="4191" w:author="Alfiady" w:date="2016-10-03T13:19:00Z">
        <w:r w:rsidRPr="00EC62C2">
          <w:rPr>
            <w:rFonts w:cs="Arial"/>
          </w:rPr>
          <w:t>Isotope</w:t>
        </w:r>
      </w:ins>
      <w:ins w:id="4192" w:author="Alfiady" w:date="2016-10-03T13:18:00Z">
        <w:r w:rsidRPr="00A612A9">
          <w:rPr>
            <w:rFonts w:cs="Arial"/>
          </w:rPr>
          <w:t xml:space="preserve"> from steam</w:t>
        </w:r>
      </w:ins>
    </w:p>
    <w:p w:rsidR="007B4E01" w:rsidRPr="007B4E01" w:rsidRDefault="008D179C">
      <w:pPr>
        <w:pStyle w:val="ListParagraph"/>
        <w:numPr>
          <w:ilvl w:val="0"/>
          <w:numId w:val="78"/>
        </w:numPr>
        <w:ind w:hanging="270"/>
        <w:jc w:val="both"/>
        <w:rPr>
          <w:ins w:id="4193" w:author="herwin-azis" w:date="2016-12-14T09:46:00Z"/>
          <w:rFonts w:cs="Arial"/>
          <w:color w:val="000000" w:themeColor="text1"/>
          <w:rPrChange w:id="4194" w:author="herwin-azis" w:date="2016-12-14T09:46:00Z">
            <w:rPr>
              <w:ins w:id="4195" w:author="herwin-azis" w:date="2016-12-14T09:46:00Z"/>
              <w:rFonts w:cs="Arial"/>
            </w:rPr>
          </w:rPrChange>
        </w:rPr>
        <w:pPrChange w:id="4196" w:author="herwin-azis" w:date="2016-12-14T09:42:00Z">
          <w:pPr>
            <w:ind w:left="1350" w:hanging="630"/>
            <w:jc w:val="both"/>
          </w:pPr>
        </w:pPrChange>
      </w:pPr>
      <w:ins w:id="4197" w:author="Alfiady" w:date="2016-10-03T13:19:00Z">
        <w:r w:rsidRPr="00EC62C2">
          <w:rPr>
            <w:rFonts w:cs="Arial"/>
          </w:rPr>
          <w:t>Isotope from weir box brine</w:t>
        </w:r>
      </w:ins>
    </w:p>
    <w:p w:rsidR="007B4E01" w:rsidRPr="007B4E01" w:rsidRDefault="007B4E01">
      <w:pPr>
        <w:pStyle w:val="ListParagraph"/>
        <w:ind w:left="2070"/>
        <w:jc w:val="both"/>
        <w:rPr>
          <w:ins w:id="4198" w:author="Alfiady" w:date="2016-10-03T13:19:00Z"/>
          <w:rFonts w:cs="Arial"/>
          <w:color w:val="000000" w:themeColor="text1"/>
          <w:rPrChange w:id="4199" w:author="Alfiady" w:date="2016-10-05T15:55:00Z">
            <w:rPr>
              <w:ins w:id="4200" w:author="Alfiady" w:date="2016-10-03T13:19:00Z"/>
              <w:rFonts w:cs="Arial"/>
            </w:rPr>
          </w:rPrChange>
        </w:rPr>
        <w:pPrChange w:id="4201" w:author="herwin-azis" w:date="2016-12-14T09:46:00Z">
          <w:pPr>
            <w:ind w:left="1350" w:hanging="630"/>
            <w:jc w:val="both"/>
          </w:pPr>
        </w:pPrChange>
      </w:pPr>
    </w:p>
    <w:p w:rsidR="00AC27FC" w:rsidRPr="00AC27FC" w:rsidRDefault="00AC27FC" w:rsidP="00AC27FC">
      <w:pPr>
        <w:pStyle w:val="ListParagraph"/>
        <w:keepNext/>
        <w:keepLines/>
        <w:numPr>
          <w:ilvl w:val="0"/>
          <w:numId w:val="81"/>
        </w:numPr>
        <w:outlineLvl w:val="2"/>
        <w:rPr>
          <w:ins w:id="4202" w:author="herwin-azis" w:date="2016-12-14T09:30:00Z"/>
          <w:rFonts w:eastAsiaTheme="majorEastAsia"/>
          <w:bCs/>
          <w:vanish/>
          <w:color w:val="000000" w:themeColor="text1"/>
        </w:rPr>
      </w:pPr>
    </w:p>
    <w:p w:rsidR="00AC27FC" w:rsidRPr="00AC27FC" w:rsidRDefault="00AC27FC" w:rsidP="00AC27FC">
      <w:pPr>
        <w:pStyle w:val="ListParagraph"/>
        <w:keepNext/>
        <w:keepLines/>
        <w:numPr>
          <w:ilvl w:val="0"/>
          <w:numId w:val="81"/>
        </w:numPr>
        <w:outlineLvl w:val="2"/>
        <w:rPr>
          <w:ins w:id="4203" w:author="herwin-azis" w:date="2016-12-14T09:30:00Z"/>
          <w:rFonts w:eastAsiaTheme="majorEastAsia"/>
          <w:bCs/>
          <w:vanish/>
          <w:color w:val="000000" w:themeColor="text1"/>
        </w:rPr>
      </w:pPr>
    </w:p>
    <w:p w:rsidR="00AC27FC" w:rsidRPr="00AC27FC" w:rsidRDefault="00AC27FC" w:rsidP="00AC27FC">
      <w:pPr>
        <w:pStyle w:val="ListParagraph"/>
        <w:keepNext/>
        <w:keepLines/>
        <w:numPr>
          <w:ilvl w:val="0"/>
          <w:numId w:val="81"/>
        </w:numPr>
        <w:outlineLvl w:val="2"/>
        <w:rPr>
          <w:ins w:id="4204" w:author="herwin-azis" w:date="2016-12-14T09:30:00Z"/>
          <w:rFonts w:eastAsiaTheme="majorEastAsia"/>
          <w:bCs/>
          <w:vanish/>
          <w:color w:val="000000" w:themeColor="text1"/>
        </w:rPr>
      </w:pPr>
    </w:p>
    <w:p w:rsidR="00AC27FC" w:rsidRPr="00AC27FC" w:rsidRDefault="00AC27FC" w:rsidP="00AC27FC">
      <w:pPr>
        <w:pStyle w:val="ListParagraph"/>
        <w:keepNext/>
        <w:keepLines/>
        <w:numPr>
          <w:ilvl w:val="0"/>
          <w:numId w:val="81"/>
        </w:numPr>
        <w:outlineLvl w:val="2"/>
        <w:rPr>
          <w:ins w:id="4205" w:author="herwin-azis" w:date="2016-12-14T09:30:00Z"/>
          <w:rFonts w:eastAsiaTheme="majorEastAsia"/>
          <w:bCs/>
          <w:vanish/>
          <w:color w:val="000000" w:themeColor="text1"/>
        </w:rPr>
      </w:pPr>
    </w:p>
    <w:p w:rsidR="007B4E01" w:rsidRPr="007B4E01" w:rsidRDefault="00C831F8">
      <w:pPr>
        <w:pStyle w:val="ListParagraph"/>
        <w:numPr>
          <w:ilvl w:val="0"/>
          <w:numId w:val="79"/>
        </w:numPr>
        <w:tabs>
          <w:tab w:val="left" w:pos="1890"/>
        </w:tabs>
        <w:ind w:left="1800" w:hanging="720"/>
        <w:rPr>
          <w:ins w:id="4206" w:author="herwin-azis" w:date="2016-12-14T09:34:00Z"/>
          <w:rPrChange w:id="4207" w:author="herwin-azis" w:date="2016-12-14T14:44:00Z">
            <w:rPr>
              <w:ins w:id="4208" w:author="herwin-azis" w:date="2016-12-14T09:34:00Z"/>
              <w:rFonts w:cs="Arial"/>
              <w:color w:val="000000" w:themeColor="text1"/>
            </w:rPr>
          </w:rPrChange>
        </w:rPr>
        <w:pPrChange w:id="4209" w:author="herwin-azis" w:date="2016-12-14T14:44:00Z">
          <w:pPr>
            <w:pStyle w:val="ListParagraph"/>
            <w:numPr>
              <w:numId w:val="81"/>
            </w:numPr>
            <w:ind w:left="1440" w:hanging="360"/>
            <w:jc w:val="both"/>
          </w:pPr>
        </w:pPrChange>
      </w:pPr>
      <w:ins w:id="4210" w:author="herwin-azis" w:date="2016-12-14T14:45:00Z">
        <w:r>
          <w:t>Chemistry sampling in</w:t>
        </w:r>
      </w:ins>
      <w:ins w:id="4211" w:author="herwin-azis" w:date="2016-12-14T14:44:00Z">
        <w:r>
          <w:t xml:space="preserve"> injection wells</w:t>
        </w:r>
      </w:ins>
      <w:ins w:id="4212" w:author="herwin-azis" w:date="2016-12-14T14:45:00Z">
        <w:r>
          <w:t xml:space="preserve"> will be different</w:t>
        </w:r>
      </w:ins>
      <w:ins w:id="4213" w:author="herwin-azis" w:date="2016-12-14T14:44:00Z">
        <w:r>
          <w:t xml:space="preserve">, </w:t>
        </w:r>
      </w:ins>
      <w:ins w:id="4214" w:author="herwin-azis" w:date="2016-12-14T14:45:00Z">
        <w:r>
          <w:t>o</w:t>
        </w:r>
      </w:ins>
      <w:ins w:id="4215" w:author="herwin-azis" w:date="2016-12-14T09:31:00Z">
        <w:r w:rsidR="007B4E01" w:rsidRPr="007B4E01">
          <w:rPr>
            <w:rPrChange w:id="4216" w:author="herwin-azis" w:date="2016-12-14T14:44:00Z">
              <w:rPr>
                <w:color w:val="000000" w:themeColor="text1"/>
                <w:u w:val="single"/>
              </w:rPr>
            </w:rPrChange>
          </w:rPr>
          <w:t xml:space="preserve">nly brine </w:t>
        </w:r>
      </w:ins>
      <w:ins w:id="4217" w:author="herwin-azis" w:date="2016-12-14T14:45:00Z">
        <w:r>
          <w:t xml:space="preserve">from 2 phase line </w:t>
        </w:r>
      </w:ins>
      <w:ins w:id="4218" w:author="Alfiady" w:date="2016-10-03T15:22:00Z">
        <w:del w:id="4219" w:author="herwin-azis" w:date="2016-12-14T09:31:00Z">
          <w:r w:rsidR="007B4E01" w:rsidRPr="007B4E01">
            <w:rPr>
              <w:rPrChange w:id="4220" w:author="herwin-azis" w:date="2016-12-14T14:44:00Z">
                <w:rPr>
                  <w:rFonts w:cs="Arial"/>
                  <w:b/>
                  <w:color w:val="0000FF"/>
                  <w:u w:val="single"/>
                </w:rPr>
              </w:rPrChange>
            </w:rPr>
            <w:delText>C</w:delText>
          </w:r>
        </w:del>
        <w:del w:id="4221" w:author="herwin-azis" w:date="2016-12-14T14:45:00Z">
          <w:r w:rsidR="007B4E01" w:rsidRPr="007B4E01">
            <w:rPr>
              <w:rPrChange w:id="4222" w:author="herwin-azis" w:date="2016-12-14T14:44:00Z">
                <w:rPr>
                  <w:rFonts w:cs="Arial"/>
                  <w:b/>
                  <w:color w:val="0000FF"/>
                  <w:u w:val="single"/>
                </w:rPr>
              </w:rPrChange>
            </w:rPr>
            <w:delText>hemistry sampl</w:delText>
          </w:r>
        </w:del>
        <w:del w:id="4223" w:author="herwin-azis" w:date="2016-12-14T09:33:00Z">
          <w:r w:rsidR="007B4E01" w:rsidRPr="007B4E01">
            <w:rPr>
              <w:rPrChange w:id="4224" w:author="herwin-azis" w:date="2016-12-14T14:44:00Z">
                <w:rPr>
                  <w:rFonts w:cs="Arial"/>
                  <w:b/>
                  <w:color w:val="0000FF"/>
                  <w:u w:val="single"/>
                </w:rPr>
              </w:rPrChange>
            </w:rPr>
            <w:delText xml:space="preserve">ing </w:delText>
          </w:r>
        </w:del>
        <w:del w:id="4225" w:author="herwin-azis" w:date="2016-12-14T14:45:00Z">
          <w:r w:rsidR="007B4E01" w:rsidRPr="007B4E01">
            <w:rPr>
              <w:rPrChange w:id="4226" w:author="herwin-azis" w:date="2016-12-14T14:44:00Z">
                <w:rPr>
                  <w:rFonts w:cs="Arial"/>
                  <w:b/>
                  <w:color w:val="0000FF"/>
                  <w:u w:val="single"/>
                </w:rPr>
              </w:rPrChange>
            </w:rPr>
            <w:delText xml:space="preserve">in </w:delText>
          </w:r>
        </w:del>
      </w:ins>
      <w:ins w:id="4227" w:author="Alfiady" w:date="2016-10-03T15:23:00Z">
        <w:del w:id="4228" w:author="herwin-azis" w:date="2016-12-14T14:45:00Z">
          <w:r w:rsidR="007B4E01" w:rsidRPr="007B4E01">
            <w:rPr>
              <w:rPrChange w:id="4229" w:author="herwin-azis" w:date="2016-12-14T14:44:00Z">
                <w:rPr>
                  <w:rFonts w:cs="Arial"/>
                  <w:b/>
                  <w:color w:val="0000FF"/>
                  <w:u w:val="single"/>
                </w:rPr>
              </w:rPrChange>
            </w:rPr>
            <w:delText>injection wells</w:delText>
          </w:r>
        </w:del>
      </w:ins>
      <w:ins w:id="4230" w:author="herwin-azis" w:date="2016-12-14T09:34:00Z">
        <w:r w:rsidR="007B4E01" w:rsidRPr="007B4E01">
          <w:rPr>
            <w:rPrChange w:id="4231" w:author="herwin-azis" w:date="2016-12-14T14:44:00Z">
              <w:rPr>
                <w:b/>
                <w:color w:val="000000" w:themeColor="text1"/>
                <w:u w:val="single"/>
              </w:rPr>
            </w:rPrChange>
          </w:rPr>
          <w:t>will be collected</w:t>
        </w:r>
      </w:ins>
      <w:ins w:id="4232" w:author="herwin-azis" w:date="2016-12-14T14:45:00Z">
        <w:r>
          <w:t>.</w:t>
        </w:r>
      </w:ins>
    </w:p>
    <w:p w:rsidR="007B4E01" w:rsidRPr="00265846" w:rsidRDefault="007B4E01">
      <w:pPr>
        <w:pStyle w:val="Heading2"/>
        <w:numPr>
          <w:ilvl w:val="0"/>
          <w:numId w:val="0"/>
        </w:numPr>
        <w:jc w:val="left"/>
        <w:rPr>
          <w:ins w:id="4233" w:author="herwin-azis" w:date="2016-12-14T09:37:00Z"/>
          <w:szCs w:val="24"/>
        </w:rPr>
        <w:pPrChange w:id="4234" w:author="herwin-azis" w:date="2016-12-14T09:37:00Z">
          <w:pPr>
            <w:ind w:left="1350" w:hanging="630"/>
            <w:jc w:val="both"/>
          </w:pPr>
        </w:pPrChange>
      </w:pPr>
    </w:p>
    <w:p w:rsidR="007B4E01" w:rsidRPr="007B4E01" w:rsidRDefault="007B4E01">
      <w:pPr>
        <w:pStyle w:val="Heading1"/>
        <w:numPr>
          <w:ilvl w:val="0"/>
          <w:numId w:val="83"/>
        </w:numPr>
        <w:ind w:hanging="720"/>
        <w:jc w:val="left"/>
        <w:rPr>
          <w:ins w:id="4235" w:author="Alfiady" w:date="2016-10-05T14:55:00Z"/>
          <w:del w:id="4236" w:author="herwin-azis" w:date="2016-12-14T09:35:00Z"/>
          <w:rFonts w:cs="Arial"/>
          <w:rPrChange w:id="4237" w:author="herwin-azis" w:date="2016-12-14T09:37:00Z">
            <w:rPr>
              <w:ins w:id="4238" w:author="Alfiady" w:date="2016-10-05T14:55:00Z"/>
              <w:del w:id="4239" w:author="herwin-azis" w:date="2016-12-14T09:35:00Z"/>
              <w:color w:val="000000" w:themeColor="text1"/>
            </w:rPr>
          </w:rPrChange>
        </w:rPr>
        <w:pPrChange w:id="4240" w:author="herwin-azis" w:date="2016-12-14T09:37:00Z">
          <w:pPr>
            <w:ind w:left="1350" w:hanging="630"/>
            <w:jc w:val="both"/>
          </w:pPr>
        </w:pPrChange>
      </w:pPr>
      <w:ins w:id="4241" w:author="Alfiady" w:date="2016-10-03T15:22:00Z">
        <w:del w:id="4242" w:author="herwin-azis" w:date="2016-12-14T09:32:00Z">
          <w:r w:rsidRPr="007B4E01">
            <w:rPr>
              <w:rFonts w:cs="Arial"/>
              <w:rPrChange w:id="4243" w:author="herwin-azis" w:date="2016-12-14T09:37:00Z">
                <w:rPr>
                  <w:rFonts w:cs="Arial"/>
                  <w:color w:val="0000FF"/>
                  <w:u w:val="single"/>
                </w:rPr>
              </w:rPrChange>
            </w:rPr>
            <w:delText xml:space="preserve"> will be conducted in 4 (four)</w:delText>
          </w:r>
        </w:del>
      </w:ins>
      <w:ins w:id="4244" w:author="Alfiady" w:date="2016-10-03T15:30:00Z">
        <w:del w:id="4245" w:author="herwin-azis" w:date="2016-12-14T09:32:00Z">
          <w:r w:rsidRPr="007B4E01">
            <w:rPr>
              <w:rFonts w:cs="Arial"/>
              <w:rPrChange w:id="4246" w:author="herwin-azis" w:date="2016-12-14T09:37:00Z">
                <w:rPr>
                  <w:rFonts w:cs="Arial"/>
                  <w:color w:val="0000FF"/>
                  <w:u w:val="single"/>
                </w:rPr>
              </w:rPrChange>
            </w:rPr>
            <w:delText xml:space="preserve"> injection well</w:delText>
          </w:r>
        </w:del>
      </w:ins>
      <w:ins w:id="4247" w:author="Alfiady" w:date="2016-10-03T15:31:00Z">
        <w:del w:id="4248" w:author="herwin-azis" w:date="2016-12-14T09:32:00Z">
          <w:r w:rsidRPr="007B4E01">
            <w:rPr>
              <w:rFonts w:cs="Arial"/>
              <w:rPrChange w:id="4249" w:author="herwin-azis" w:date="2016-12-14T09:37:00Z">
                <w:rPr>
                  <w:rFonts w:cs="Arial"/>
                  <w:color w:val="0000FF"/>
                  <w:u w:val="single"/>
                </w:rPr>
              </w:rPrChange>
            </w:rPr>
            <w:delText>.</w:delText>
          </w:r>
        </w:del>
      </w:ins>
    </w:p>
    <w:p w:rsidR="007B4E01" w:rsidRDefault="007B4E01">
      <w:pPr>
        <w:pStyle w:val="Heading1"/>
        <w:numPr>
          <w:ilvl w:val="0"/>
          <w:numId w:val="83"/>
        </w:numPr>
        <w:ind w:hanging="720"/>
        <w:jc w:val="left"/>
        <w:rPr>
          <w:ins w:id="4250" w:author="Alfiady" w:date="2016-10-03T15:21:00Z"/>
          <w:del w:id="4251" w:author="herwin-azis" w:date="2016-12-14T09:32:00Z"/>
          <w:rFonts w:cs="Arial"/>
        </w:rPr>
        <w:pPrChange w:id="4252" w:author="herwin-azis" w:date="2016-12-14T09:37:00Z">
          <w:pPr>
            <w:ind w:left="1350" w:hanging="630"/>
            <w:jc w:val="both"/>
          </w:pPr>
        </w:pPrChange>
      </w:pPr>
      <w:ins w:id="4253" w:author="Alfiady" w:date="2016-10-03T15:32:00Z">
        <w:del w:id="4254" w:author="herwin-azis" w:date="2016-12-14T09:31:00Z">
          <w:r w:rsidRPr="007B4E01">
            <w:rPr>
              <w:rFonts w:cs="Arial"/>
              <w:rPrChange w:id="4255" w:author="herwin-azis" w:date="2016-12-14T09:37:00Z">
                <w:rPr>
                  <w:rFonts w:cs="Arial"/>
                  <w:color w:val="0000FF"/>
                  <w:u w:val="single"/>
                </w:rPr>
              </w:rPrChange>
            </w:rPr>
            <w:delText>Only brine</w:delText>
          </w:r>
        </w:del>
      </w:ins>
      <w:ins w:id="4256" w:author="Alfiady" w:date="2016-10-03T15:44:00Z">
        <w:del w:id="4257" w:author="herwin-azis" w:date="2016-12-14T09:31:00Z">
          <w:r w:rsidRPr="007B4E01">
            <w:rPr>
              <w:rFonts w:cs="Arial"/>
              <w:b w:val="0"/>
              <w:rPrChange w:id="4258" w:author="herwin-azis" w:date="2016-12-14T09:37:00Z">
                <w:rPr>
                  <w:b/>
                  <w:color w:val="000000" w:themeColor="text1"/>
                  <w:u w:val="single"/>
                </w:rPr>
              </w:rPrChange>
            </w:rPr>
            <w:delText xml:space="preserve"> sample</w:delText>
          </w:r>
        </w:del>
      </w:ins>
      <w:ins w:id="4259" w:author="Alfiady" w:date="2016-10-03T15:32:00Z">
        <w:del w:id="4260" w:author="herwin-azis" w:date="2016-12-14T09:31:00Z">
          <w:r w:rsidRPr="007B4E01">
            <w:rPr>
              <w:rFonts w:cs="Arial"/>
              <w:b w:val="0"/>
              <w:rPrChange w:id="4261" w:author="herwin-azis" w:date="2016-12-14T09:37:00Z">
                <w:rPr>
                  <w:b/>
                  <w:color w:val="000000" w:themeColor="text1"/>
                  <w:u w:val="single"/>
                </w:rPr>
              </w:rPrChange>
            </w:rPr>
            <w:delText xml:space="preserve"> </w:delText>
          </w:r>
        </w:del>
        <w:del w:id="4262" w:author="herwin-azis" w:date="2016-12-14T09:32:00Z">
          <w:r w:rsidRPr="007B4E01">
            <w:rPr>
              <w:rFonts w:cs="Arial"/>
              <w:b w:val="0"/>
              <w:rPrChange w:id="4263" w:author="herwin-azis" w:date="2016-12-14T09:37:00Z">
                <w:rPr>
                  <w:b/>
                  <w:color w:val="000000" w:themeColor="text1"/>
                  <w:u w:val="single"/>
                </w:rPr>
              </w:rPrChange>
            </w:rPr>
            <w:delText>chemistry take from injection wells.</w:delText>
          </w:r>
        </w:del>
      </w:ins>
      <w:ins w:id="4264" w:author="Alfiady" w:date="2016-10-03T15:31:00Z">
        <w:del w:id="4265" w:author="herwin-azis" w:date="2016-12-14T09:32:00Z">
          <w:r w:rsidRPr="007B4E01">
            <w:rPr>
              <w:rFonts w:cs="Arial"/>
              <w:rPrChange w:id="4266" w:author="herwin-azis" w:date="2016-12-14T09:37:00Z">
                <w:rPr>
                  <w:rFonts w:cs="Arial"/>
                  <w:color w:val="0000FF"/>
                  <w:u w:val="single"/>
                </w:rPr>
              </w:rPrChange>
            </w:rPr>
            <w:delText xml:space="preserve"> </w:delText>
          </w:r>
        </w:del>
      </w:ins>
    </w:p>
    <w:p w:rsidR="007B4E01" w:rsidRPr="007B4E01" w:rsidRDefault="007B4E01">
      <w:pPr>
        <w:pStyle w:val="Heading1"/>
        <w:numPr>
          <w:ilvl w:val="0"/>
          <w:numId w:val="83"/>
        </w:numPr>
        <w:ind w:hanging="720"/>
        <w:jc w:val="left"/>
        <w:rPr>
          <w:ins w:id="4267" w:author="Alfiady" w:date="2016-10-03T15:33:00Z"/>
          <w:del w:id="4268" w:author="herwin-azis" w:date="2016-12-14T09:35:00Z"/>
          <w:rFonts w:cs="Arial"/>
        </w:rPr>
        <w:pPrChange w:id="4269" w:author="herwin-azis" w:date="2016-12-14T09:37:00Z">
          <w:pPr>
            <w:ind w:left="1350" w:hanging="630"/>
            <w:jc w:val="both"/>
          </w:pPr>
        </w:pPrChange>
      </w:pPr>
    </w:p>
    <w:p w:rsidR="007B4E01" w:rsidRDefault="007B4E01">
      <w:pPr>
        <w:pStyle w:val="Heading1"/>
        <w:numPr>
          <w:ilvl w:val="0"/>
          <w:numId w:val="83"/>
        </w:numPr>
        <w:ind w:hanging="720"/>
        <w:jc w:val="left"/>
        <w:rPr>
          <w:ins w:id="4270" w:author="Alfiady" w:date="2016-10-03T15:21:00Z"/>
          <w:rFonts w:cs="Arial"/>
        </w:rPr>
        <w:pPrChange w:id="4271" w:author="herwin-azis" w:date="2016-12-14T09:37:00Z">
          <w:pPr>
            <w:ind w:left="1350" w:hanging="630"/>
            <w:jc w:val="both"/>
          </w:pPr>
        </w:pPrChange>
      </w:pPr>
      <w:ins w:id="4272" w:author="Alfiady" w:date="2016-10-03T15:43:00Z">
        <w:r w:rsidRPr="007B4E01">
          <w:rPr>
            <w:rFonts w:cs="Arial"/>
            <w:sz w:val="24"/>
            <w:rPrChange w:id="4273" w:author="herwin-azis" w:date="2016-12-14T09:37:00Z">
              <w:rPr>
                <w:rFonts w:cs="Arial"/>
                <w:color w:val="0000FF"/>
                <w:szCs w:val="24"/>
                <w:u w:val="single"/>
              </w:rPr>
            </w:rPrChange>
          </w:rPr>
          <w:t>Chemistry Sample Analysis</w:t>
        </w:r>
      </w:ins>
      <w:ins w:id="4274" w:author="Alfiady" w:date="2016-10-03T15:36:00Z">
        <w:r w:rsidRPr="007B4E01">
          <w:rPr>
            <w:rFonts w:cs="Arial"/>
            <w:sz w:val="24"/>
            <w:rPrChange w:id="4275" w:author="herwin-azis" w:date="2016-12-14T09:37:00Z">
              <w:rPr>
                <w:b/>
                <w:color w:val="0000FF"/>
                <w:u w:val="single"/>
              </w:rPr>
            </w:rPrChange>
          </w:rPr>
          <w:t>:</w:t>
        </w:r>
      </w:ins>
    </w:p>
    <w:p w:rsidR="007B4E01" w:rsidRDefault="007B4E01">
      <w:pPr>
        <w:pStyle w:val="Heading3"/>
        <w:numPr>
          <w:ilvl w:val="0"/>
          <w:numId w:val="88"/>
        </w:numPr>
        <w:tabs>
          <w:tab w:val="left" w:pos="0"/>
          <w:tab w:val="left" w:pos="720"/>
          <w:tab w:val="left" w:pos="810"/>
        </w:tabs>
        <w:spacing w:before="0"/>
        <w:ind w:left="1800" w:hanging="720"/>
        <w:jc w:val="both"/>
        <w:rPr>
          <w:ins w:id="4276" w:author="Alfiady" w:date="2016-10-05T14:57:00Z"/>
          <w:color w:val="000000" w:themeColor="text1"/>
        </w:rPr>
        <w:pPrChange w:id="4277" w:author="herwin-azis" w:date="2016-12-14T09:43:00Z">
          <w:pPr>
            <w:pStyle w:val="ListParagraph"/>
            <w:numPr>
              <w:ilvl w:val="3"/>
              <w:numId w:val="66"/>
            </w:numPr>
            <w:ind w:left="1800" w:hanging="720"/>
            <w:jc w:val="both"/>
          </w:pPr>
        </w:pPrChange>
      </w:pPr>
      <w:ins w:id="4278" w:author="Alfiady" w:date="2016-10-04T06:51:00Z">
        <w:r w:rsidRPr="007B4E01">
          <w:rPr>
            <w:rFonts w:ascii="Times New Roman" w:hAnsi="Times New Roman" w:cs="Times New Roman"/>
            <w:b w:val="0"/>
            <w:color w:val="000000" w:themeColor="text1"/>
            <w:rPrChange w:id="4279" w:author="Alfiady" w:date="2016-12-05T09:31:00Z">
              <w:rPr>
                <w:bCs/>
                <w:color w:val="000000" w:themeColor="text1"/>
                <w:u w:val="single"/>
              </w:rPr>
            </w:rPrChange>
          </w:rPr>
          <w:t>B</w:t>
        </w:r>
      </w:ins>
      <w:ins w:id="4280" w:author="Alfiady" w:date="2016-10-03T16:09:00Z">
        <w:r w:rsidRPr="007B4E01">
          <w:rPr>
            <w:rFonts w:ascii="Times New Roman" w:hAnsi="Times New Roman" w:cs="Times New Roman"/>
            <w:b w:val="0"/>
            <w:color w:val="000000" w:themeColor="text1"/>
            <w:rPrChange w:id="4281" w:author="Alfiady" w:date="2016-12-05T09:31:00Z">
              <w:rPr>
                <w:bCs/>
                <w:color w:val="000000" w:themeColor="text1"/>
                <w:u w:val="single"/>
              </w:rPr>
            </w:rPrChange>
          </w:rPr>
          <w:t xml:space="preserve">rine sample </w:t>
        </w:r>
      </w:ins>
      <w:ins w:id="4282" w:author="Alfiady" w:date="2016-10-04T06:51:00Z">
        <w:r w:rsidRPr="007B4E01">
          <w:rPr>
            <w:rFonts w:ascii="Times New Roman" w:hAnsi="Times New Roman" w:cs="Times New Roman"/>
            <w:b w:val="0"/>
            <w:color w:val="000000" w:themeColor="text1"/>
            <w:rPrChange w:id="4283" w:author="Alfiady" w:date="2016-12-05T09:31:00Z">
              <w:rPr>
                <w:bCs/>
                <w:color w:val="000000" w:themeColor="text1"/>
                <w:u w:val="single"/>
              </w:rPr>
            </w:rPrChange>
          </w:rPr>
          <w:t xml:space="preserve">from </w:t>
        </w:r>
      </w:ins>
      <w:ins w:id="4284" w:author="Alfiady" w:date="2016-10-04T06:59:00Z">
        <w:r w:rsidRPr="007B4E01">
          <w:rPr>
            <w:rFonts w:ascii="Times New Roman" w:hAnsi="Times New Roman" w:cs="Times New Roman"/>
            <w:b w:val="0"/>
            <w:color w:val="000000" w:themeColor="text1"/>
            <w:rPrChange w:id="4285" w:author="Alfiady" w:date="2016-12-05T09:31:00Z">
              <w:rPr>
                <w:bCs/>
                <w:color w:val="000000" w:themeColor="text1"/>
                <w:u w:val="single"/>
              </w:rPr>
            </w:rPrChange>
          </w:rPr>
          <w:t xml:space="preserve">2 phase line </w:t>
        </w:r>
      </w:ins>
      <w:ins w:id="4286" w:author="Alfiady" w:date="2016-10-04T06:51:00Z">
        <w:r w:rsidRPr="007B4E01">
          <w:rPr>
            <w:rFonts w:ascii="Times New Roman" w:hAnsi="Times New Roman" w:cs="Times New Roman"/>
            <w:b w:val="0"/>
            <w:color w:val="000000" w:themeColor="text1"/>
            <w:rPrChange w:id="4287" w:author="Alfiady" w:date="2016-12-05T09:31:00Z">
              <w:rPr>
                <w:bCs/>
                <w:color w:val="000000" w:themeColor="text1"/>
                <w:u w:val="single"/>
              </w:rPr>
            </w:rPrChange>
          </w:rPr>
          <w:t>production</w:t>
        </w:r>
      </w:ins>
      <w:ins w:id="4288" w:author="Alfiady" w:date="2016-10-04T06:59:00Z">
        <w:r w:rsidRPr="007B4E01">
          <w:rPr>
            <w:rFonts w:ascii="Times New Roman" w:hAnsi="Times New Roman" w:cs="Times New Roman"/>
            <w:b w:val="0"/>
            <w:color w:val="000000" w:themeColor="text1"/>
            <w:rPrChange w:id="4289" w:author="Alfiady" w:date="2016-12-05T09:31:00Z">
              <w:rPr>
                <w:bCs/>
                <w:color w:val="000000" w:themeColor="text1"/>
                <w:u w:val="single"/>
              </w:rPr>
            </w:rPrChange>
          </w:rPr>
          <w:t xml:space="preserve"> wells, weir box production line and</w:t>
        </w:r>
      </w:ins>
      <w:ins w:id="4290" w:author="Alfiady" w:date="2016-10-04T06:51:00Z">
        <w:r w:rsidRPr="007B4E01">
          <w:rPr>
            <w:rFonts w:ascii="Times New Roman" w:hAnsi="Times New Roman" w:cs="Times New Roman"/>
            <w:b w:val="0"/>
            <w:color w:val="000000" w:themeColor="text1"/>
            <w:rPrChange w:id="4291" w:author="Alfiady" w:date="2016-12-05T09:31:00Z">
              <w:rPr>
                <w:bCs/>
                <w:color w:val="000000" w:themeColor="text1"/>
                <w:u w:val="single"/>
              </w:rPr>
            </w:rPrChange>
          </w:rPr>
          <w:t xml:space="preserve"> injection wells </w:t>
        </w:r>
      </w:ins>
      <w:ins w:id="4292" w:author="Alfiady" w:date="2016-10-03T16:09:00Z">
        <w:r w:rsidRPr="007B4E01">
          <w:rPr>
            <w:rFonts w:ascii="Times New Roman" w:hAnsi="Times New Roman" w:cs="Times New Roman"/>
            <w:b w:val="0"/>
            <w:color w:val="000000" w:themeColor="text1"/>
            <w:rPrChange w:id="4293" w:author="Alfiady" w:date="2016-12-05T09:31:00Z">
              <w:rPr>
                <w:bCs/>
                <w:color w:val="000000" w:themeColor="text1"/>
                <w:u w:val="single"/>
              </w:rPr>
            </w:rPrChange>
          </w:rPr>
          <w:t>should analyze for comprehensive water analysis (Na, K, Ca, Mg, Li, Sr, Ba, Fe, Mn,</w:t>
        </w:r>
      </w:ins>
      <w:ins w:id="4294" w:author="Alfiady" w:date="2016-10-04T07:07:00Z">
        <w:r w:rsidRPr="007B4E01">
          <w:rPr>
            <w:rFonts w:ascii="Times New Roman" w:hAnsi="Times New Roman" w:cs="Times New Roman"/>
            <w:b w:val="0"/>
            <w:color w:val="000000" w:themeColor="text1"/>
            <w:rPrChange w:id="4295" w:author="Alfiady" w:date="2016-12-05T09:31:00Z">
              <w:rPr>
                <w:b/>
                <w:bCs/>
                <w:color w:val="000000" w:themeColor="text1"/>
                <w:u w:val="single"/>
              </w:rPr>
            </w:rPrChange>
          </w:rPr>
          <w:t xml:space="preserve"> </w:t>
        </w:r>
      </w:ins>
      <w:ins w:id="4296" w:author="Alfiady" w:date="2016-10-03T16:09:00Z">
        <w:r w:rsidRPr="007B4E01">
          <w:rPr>
            <w:rFonts w:ascii="Times New Roman" w:hAnsi="Times New Roman" w:cs="Times New Roman"/>
            <w:b w:val="0"/>
            <w:color w:val="000000" w:themeColor="text1"/>
            <w:rPrChange w:id="4297" w:author="Alfiady" w:date="2016-12-05T09:31:00Z">
              <w:rPr>
                <w:bCs/>
                <w:color w:val="000000" w:themeColor="text1"/>
                <w:u w:val="single"/>
              </w:rPr>
            </w:rPrChange>
          </w:rPr>
          <w:t>Al, As, Sb, B, SiO</w:t>
        </w:r>
        <w:r w:rsidRPr="007B4E01">
          <w:rPr>
            <w:rFonts w:ascii="Times New Roman" w:hAnsi="Times New Roman" w:cs="Times New Roman"/>
            <w:b w:val="0"/>
            <w:color w:val="000000" w:themeColor="text1"/>
            <w:vertAlign w:val="subscript"/>
            <w:rPrChange w:id="4298" w:author="Alfiady" w:date="2016-12-05T09:31:00Z">
              <w:rPr>
                <w:bCs/>
                <w:color w:val="000000" w:themeColor="text1"/>
                <w:u w:val="single"/>
              </w:rPr>
            </w:rPrChange>
          </w:rPr>
          <w:t>2</w:t>
        </w:r>
        <w:r w:rsidRPr="007B4E01">
          <w:rPr>
            <w:rFonts w:ascii="Times New Roman" w:hAnsi="Times New Roman" w:cs="Times New Roman"/>
            <w:b w:val="0"/>
            <w:color w:val="000000" w:themeColor="text1"/>
            <w:rPrChange w:id="4299" w:author="Alfiady" w:date="2016-12-05T09:31:00Z">
              <w:rPr>
                <w:bCs/>
                <w:color w:val="000000" w:themeColor="text1"/>
                <w:u w:val="single"/>
              </w:rPr>
            </w:rPrChange>
          </w:rPr>
          <w:t>, Cl, F, SO</w:t>
        </w:r>
        <w:r w:rsidRPr="007B4E01">
          <w:rPr>
            <w:rFonts w:ascii="Times New Roman" w:hAnsi="Times New Roman" w:cs="Times New Roman"/>
            <w:b w:val="0"/>
            <w:color w:val="000000" w:themeColor="text1"/>
            <w:vertAlign w:val="subscript"/>
            <w:rPrChange w:id="4300" w:author="Alfiady" w:date="2016-12-05T09:31:00Z">
              <w:rPr>
                <w:bCs/>
                <w:color w:val="000000" w:themeColor="text1"/>
                <w:u w:val="single"/>
              </w:rPr>
            </w:rPrChange>
          </w:rPr>
          <w:t>4</w:t>
        </w:r>
        <w:r w:rsidRPr="007B4E01">
          <w:rPr>
            <w:rFonts w:ascii="Times New Roman" w:hAnsi="Times New Roman" w:cs="Times New Roman"/>
            <w:b w:val="0"/>
            <w:color w:val="000000" w:themeColor="text1"/>
            <w:rPrChange w:id="4301" w:author="Alfiady" w:date="2016-12-05T09:31:00Z">
              <w:rPr>
                <w:bCs/>
                <w:color w:val="000000" w:themeColor="text1"/>
                <w:u w:val="single"/>
              </w:rPr>
            </w:rPrChange>
          </w:rPr>
          <w:t>, HCO</w:t>
        </w:r>
        <w:r w:rsidRPr="007B4E01">
          <w:rPr>
            <w:rFonts w:ascii="Times New Roman" w:hAnsi="Times New Roman" w:cs="Times New Roman"/>
            <w:b w:val="0"/>
            <w:color w:val="000000" w:themeColor="text1"/>
            <w:vertAlign w:val="subscript"/>
            <w:rPrChange w:id="4302" w:author="Alfiady" w:date="2016-12-05T09:31:00Z">
              <w:rPr>
                <w:bCs/>
                <w:color w:val="000000" w:themeColor="text1"/>
                <w:u w:val="single"/>
              </w:rPr>
            </w:rPrChange>
          </w:rPr>
          <w:t>3</w:t>
        </w:r>
        <w:r w:rsidRPr="007B4E01">
          <w:rPr>
            <w:rFonts w:ascii="Times New Roman" w:hAnsi="Times New Roman" w:cs="Times New Roman"/>
            <w:b w:val="0"/>
            <w:color w:val="000000" w:themeColor="text1"/>
            <w:rPrChange w:id="4303" w:author="Alfiady" w:date="2016-12-05T09:31:00Z">
              <w:rPr>
                <w:bCs/>
                <w:color w:val="000000" w:themeColor="text1"/>
                <w:u w:val="single"/>
              </w:rPr>
            </w:rPrChange>
          </w:rPr>
          <w:t>, NH</w:t>
        </w:r>
        <w:r w:rsidRPr="007B4E01">
          <w:rPr>
            <w:rFonts w:ascii="Times New Roman" w:hAnsi="Times New Roman" w:cs="Times New Roman"/>
            <w:b w:val="0"/>
            <w:color w:val="000000" w:themeColor="text1"/>
            <w:vertAlign w:val="subscript"/>
            <w:rPrChange w:id="4304" w:author="Alfiady" w:date="2016-12-05T09:31:00Z">
              <w:rPr>
                <w:bCs/>
                <w:color w:val="000000" w:themeColor="text1"/>
                <w:u w:val="single"/>
              </w:rPr>
            </w:rPrChange>
          </w:rPr>
          <w:t>3</w:t>
        </w:r>
        <w:r w:rsidRPr="007B4E01">
          <w:rPr>
            <w:rFonts w:ascii="Times New Roman" w:hAnsi="Times New Roman" w:cs="Times New Roman"/>
            <w:b w:val="0"/>
            <w:color w:val="000000" w:themeColor="text1"/>
            <w:rPrChange w:id="4305" w:author="Alfiady" w:date="2016-12-05T09:31:00Z">
              <w:rPr>
                <w:bCs/>
                <w:color w:val="000000" w:themeColor="text1"/>
                <w:u w:val="single"/>
              </w:rPr>
            </w:rPrChange>
          </w:rPr>
          <w:t>, H2S, CO</w:t>
        </w:r>
        <w:r w:rsidRPr="007B4E01">
          <w:rPr>
            <w:rFonts w:ascii="Times New Roman" w:hAnsi="Times New Roman" w:cs="Times New Roman"/>
            <w:b w:val="0"/>
            <w:color w:val="000000" w:themeColor="text1"/>
            <w:vertAlign w:val="subscript"/>
            <w:rPrChange w:id="4306" w:author="Alfiady" w:date="2016-12-05T09:31:00Z">
              <w:rPr>
                <w:bCs/>
                <w:color w:val="000000" w:themeColor="text1"/>
                <w:u w:val="single"/>
              </w:rPr>
            </w:rPrChange>
          </w:rPr>
          <w:t>2</w:t>
        </w:r>
        <w:r w:rsidRPr="007B4E01">
          <w:rPr>
            <w:rFonts w:ascii="Times New Roman" w:hAnsi="Times New Roman" w:cs="Times New Roman"/>
            <w:b w:val="0"/>
            <w:color w:val="000000" w:themeColor="text1"/>
            <w:rPrChange w:id="4307" w:author="Alfiady" w:date="2016-12-05T09:31:00Z">
              <w:rPr>
                <w:bCs/>
                <w:color w:val="000000" w:themeColor="text1"/>
                <w:u w:val="single"/>
              </w:rPr>
            </w:rPrChange>
          </w:rPr>
          <w:t>, pH, and TDS</w:t>
        </w:r>
      </w:ins>
      <w:ins w:id="4308" w:author="Alfiady" w:date="2016-10-04T07:07:00Z">
        <w:r w:rsidRPr="007B4E01">
          <w:rPr>
            <w:rFonts w:ascii="Times New Roman" w:hAnsi="Times New Roman" w:cs="Times New Roman"/>
            <w:b w:val="0"/>
            <w:color w:val="000000" w:themeColor="text1"/>
            <w:rPrChange w:id="4309" w:author="Alfiady" w:date="2016-12-05T09:31:00Z">
              <w:rPr>
                <w:b/>
                <w:bCs/>
                <w:color w:val="000000" w:themeColor="text1"/>
                <w:u w:val="single"/>
              </w:rPr>
            </w:rPrChange>
          </w:rPr>
          <w:t>)</w:t>
        </w:r>
      </w:ins>
    </w:p>
    <w:p w:rsidR="007B4E01" w:rsidDel="00265846" w:rsidRDefault="007B4E01">
      <w:pPr>
        <w:pStyle w:val="Heading3"/>
        <w:numPr>
          <w:ilvl w:val="0"/>
          <w:numId w:val="88"/>
        </w:numPr>
        <w:tabs>
          <w:tab w:val="left" w:pos="0"/>
          <w:tab w:val="left" w:pos="720"/>
          <w:tab w:val="left" w:pos="1800"/>
        </w:tabs>
        <w:spacing w:before="0"/>
        <w:ind w:left="1800" w:hanging="720"/>
        <w:jc w:val="both"/>
        <w:rPr>
          <w:ins w:id="4310" w:author="Alfiady" w:date="2016-12-05T18:12:00Z"/>
          <w:del w:id="4311" w:author="Faishal Dwi Ismail" w:date="2017-01-04T10:15:00Z"/>
          <w:color w:val="000000" w:themeColor="text1"/>
          <w:spacing w:val="-3"/>
        </w:rPr>
        <w:pPrChange w:id="4312" w:author="herwin-azis" w:date="2016-12-14T09:44:00Z">
          <w:pPr>
            <w:pStyle w:val="ListParagraph"/>
            <w:numPr>
              <w:ilvl w:val="3"/>
              <w:numId w:val="66"/>
            </w:numPr>
            <w:ind w:left="1800" w:hanging="720"/>
            <w:jc w:val="both"/>
          </w:pPr>
        </w:pPrChange>
      </w:pPr>
      <w:ins w:id="4313" w:author="Alfiady" w:date="2016-10-04T06:56:00Z">
        <w:r w:rsidRPr="007B4E01">
          <w:rPr>
            <w:bCs w:val="0"/>
            <w:color w:val="000000" w:themeColor="text1"/>
            <w:spacing w:val="-3"/>
            <w:rPrChange w:id="4314" w:author="Alfiady" w:date="2016-10-05T14:57:00Z">
              <w:rPr>
                <w:bCs/>
                <w:color w:val="000000" w:themeColor="text1"/>
                <w:spacing w:val="-3"/>
                <w:u w:val="single"/>
              </w:rPr>
            </w:rPrChange>
          </w:rPr>
          <w:t xml:space="preserve">Non Condensable Gas (NCG) sample </w:t>
        </w:r>
      </w:ins>
      <w:ins w:id="4315" w:author="Alfiady" w:date="2016-10-04T07:03:00Z">
        <w:r w:rsidRPr="007B4E01">
          <w:rPr>
            <w:bCs w:val="0"/>
            <w:color w:val="000000" w:themeColor="text1"/>
            <w:spacing w:val="-3"/>
            <w:rPrChange w:id="4316" w:author="Alfiady" w:date="2016-10-05T14:57:00Z">
              <w:rPr>
                <w:bCs/>
                <w:color w:val="000000" w:themeColor="text1"/>
                <w:spacing w:val="-3"/>
                <w:u w:val="single"/>
              </w:rPr>
            </w:rPrChange>
          </w:rPr>
          <w:t xml:space="preserve">from production wells </w:t>
        </w:r>
      </w:ins>
      <w:ins w:id="4317" w:author="Alfiady" w:date="2016-10-04T06:56:00Z">
        <w:r w:rsidRPr="007B4E01">
          <w:rPr>
            <w:bCs w:val="0"/>
            <w:color w:val="000000" w:themeColor="text1"/>
            <w:spacing w:val="-3"/>
            <w:rPrChange w:id="4318" w:author="Alfiady" w:date="2016-10-05T14:57:00Z">
              <w:rPr>
                <w:bCs/>
                <w:color w:val="000000" w:themeColor="text1"/>
                <w:spacing w:val="-3"/>
                <w:u w:val="single"/>
              </w:rPr>
            </w:rPrChange>
          </w:rPr>
          <w:t xml:space="preserve">should analyze for Total </w:t>
        </w:r>
      </w:ins>
      <w:ins w:id="4319" w:author="Alfiady" w:date="2016-10-04T07:03:00Z">
        <w:r w:rsidRPr="007B4E01">
          <w:rPr>
            <w:bCs w:val="0"/>
            <w:color w:val="000000" w:themeColor="text1"/>
            <w:spacing w:val="-3"/>
            <w:rPrChange w:id="4320" w:author="Alfiady" w:date="2016-10-05T14:57:00Z">
              <w:rPr>
                <w:bCs/>
                <w:color w:val="000000" w:themeColor="text1"/>
                <w:spacing w:val="-3"/>
                <w:u w:val="single"/>
              </w:rPr>
            </w:rPrChange>
          </w:rPr>
          <w:t>non-condensable</w:t>
        </w:r>
      </w:ins>
      <w:ins w:id="4321" w:author="Alfiady" w:date="2016-10-04T06:56:00Z">
        <w:r w:rsidRPr="007B4E01">
          <w:rPr>
            <w:bCs w:val="0"/>
            <w:color w:val="000000" w:themeColor="text1"/>
            <w:spacing w:val="-3"/>
            <w:rPrChange w:id="4322" w:author="Alfiady" w:date="2016-10-05T14:57:00Z">
              <w:rPr>
                <w:bCs/>
                <w:color w:val="000000" w:themeColor="text1"/>
                <w:spacing w:val="-3"/>
                <w:u w:val="single"/>
              </w:rPr>
            </w:rPrChange>
          </w:rPr>
          <w:t xml:space="preserve"> ga</w:t>
        </w:r>
      </w:ins>
      <w:ins w:id="4323" w:author="Alfiady" w:date="2016-10-04T07:03:00Z">
        <w:r w:rsidRPr="007B4E01">
          <w:rPr>
            <w:bCs w:val="0"/>
            <w:color w:val="000000" w:themeColor="text1"/>
            <w:spacing w:val="-3"/>
            <w:rPrChange w:id="4324" w:author="Alfiady" w:date="2016-10-05T14:57:00Z">
              <w:rPr>
                <w:bCs/>
                <w:color w:val="000000" w:themeColor="text1"/>
                <w:spacing w:val="-3"/>
                <w:u w:val="single"/>
              </w:rPr>
            </w:rPrChange>
          </w:rPr>
          <w:t>s</w:t>
        </w:r>
      </w:ins>
      <w:ins w:id="4325" w:author="Alfiady" w:date="2016-10-04T06:56:00Z">
        <w:r w:rsidRPr="007B4E01">
          <w:rPr>
            <w:bCs w:val="0"/>
            <w:color w:val="000000" w:themeColor="text1"/>
            <w:spacing w:val="-3"/>
            <w:rPrChange w:id="4326" w:author="Alfiady" w:date="2016-10-05T14:57:00Z">
              <w:rPr>
                <w:bCs/>
                <w:color w:val="000000" w:themeColor="text1"/>
                <w:spacing w:val="-3"/>
                <w:u w:val="single"/>
              </w:rPr>
            </w:rPrChange>
          </w:rPr>
          <w:t xml:space="preserve"> analysis (</w:t>
        </w:r>
      </w:ins>
      <w:ins w:id="4327" w:author="Alfiady" w:date="2016-10-04T06:57:00Z">
        <w:r w:rsidRPr="007B4E01">
          <w:rPr>
            <w:bCs w:val="0"/>
            <w:color w:val="000000" w:themeColor="text1"/>
            <w:spacing w:val="-3"/>
            <w:rPrChange w:id="4328" w:author="Alfiady" w:date="2016-10-05T14:57:00Z">
              <w:rPr>
                <w:bCs/>
                <w:color w:val="000000" w:themeColor="text1"/>
                <w:spacing w:val="-3"/>
                <w:u w:val="single"/>
              </w:rPr>
            </w:rPrChange>
          </w:rPr>
          <w:t xml:space="preserve">Total NCG, </w:t>
        </w:r>
      </w:ins>
      <w:ins w:id="4329" w:author="Alfiady" w:date="2016-10-04T06:56:00Z">
        <w:r w:rsidRPr="007B4E01">
          <w:rPr>
            <w:bCs w:val="0"/>
            <w:color w:val="000000" w:themeColor="text1"/>
            <w:spacing w:val="-3"/>
            <w:rPrChange w:id="4330" w:author="Alfiady" w:date="2016-10-05T14:57:00Z">
              <w:rPr>
                <w:bCs/>
                <w:color w:val="000000" w:themeColor="text1"/>
                <w:spacing w:val="-3"/>
                <w:u w:val="single"/>
              </w:rPr>
            </w:rPrChange>
          </w:rPr>
          <w:t>CO</w:t>
        </w:r>
        <w:r w:rsidRPr="007B4E01">
          <w:rPr>
            <w:bCs w:val="0"/>
            <w:color w:val="000000" w:themeColor="text1"/>
            <w:spacing w:val="-3"/>
            <w:vertAlign w:val="subscript"/>
            <w:rPrChange w:id="4331" w:author="Alfiady" w:date="2016-10-05T14:57:00Z">
              <w:rPr>
                <w:bCs/>
                <w:color w:val="000000" w:themeColor="text1"/>
                <w:spacing w:val="-3"/>
                <w:u w:val="single"/>
              </w:rPr>
            </w:rPrChange>
          </w:rPr>
          <w:t>2</w:t>
        </w:r>
        <w:r w:rsidRPr="007B4E01">
          <w:rPr>
            <w:bCs w:val="0"/>
            <w:color w:val="000000" w:themeColor="text1"/>
            <w:spacing w:val="-3"/>
            <w:rPrChange w:id="4332" w:author="Alfiady" w:date="2016-10-05T14:57:00Z">
              <w:rPr>
                <w:bCs/>
                <w:color w:val="000000" w:themeColor="text1"/>
                <w:spacing w:val="-3"/>
                <w:u w:val="single"/>
              </w:rPr>
            </w:rPrChange>
          </w:rPr>
          <w:t>, H</w:t>
        </w:r>
        <w:r w:rsidRPr="007B4E01">
          <w:rPr>
            <w:bCs w:val="0"/>
            <w:color w:val="000000" w:themeColor="text1"/>
            <w:spacing w:val="-3"/>
            <w:vertAlign w:val="subscript"/>
            <w:rPrChange w:id="4333" w:author="Alfiady" w:date="2016-10-05T14:57:00Z">
              <w:rPr>
                <w:bCs/>
                <w:color w:val="000000" w:themeColor="text1"/>
                <w:spacing w:val="-3"/>
                <w:u w:val="single"/>
              </w:rPr>
            </w:rPrChange>
          </w:rPr>
          <w:t>2</w:t>
        </w:r>
        <w:r w:rsidRPr="007B4E01">
          <w:rPr>
            <w:bCs w:val="0"/>
            <w:color w:val="000000" w:themeColor="text1"/>
            <w:spacing w:val="-3"/>
            <w:rPrChange w:id="4334" w:author="Alfiady" w:date="2016-10-05T14:57:00Z">
              <w:rPr>
                <w:bCs/>
                <w:color w:val="000000" w:themeColor="text1"/>
                <w:spacing w:val="-3"/>
                <w:u w:val="single"/>
              </w:rPr>
            </w:rPrChange>
          </w:rPr>
          <w:t>S, NH</w:t>
        </w:r>
        <w:r w:rsidRPr="007B4E01">
          <w:rPr>
            <w:bCs w:val="0"/>
            <w:color w:val="000000" w:themeColor="text1"/>
            <w:spacing w:val="-3"/>
            <w:vertAlign w:val="subscript"/>
            <w:rPrChange w:id="4335" w:author="Alfiady" w:date="2016-10-05T14:57:00Z">
              <w:rPr>
                <w:bCs/>
                <w:color w:val="000000" w:themeColor="text1"/>
                <w:spacing w:val="-3"/>
                <w:u w:val="single"/>
              </w:rPr>
            </w:rPrChange>
          </w:rPr>
          <w:t>3</w:t>
        </w:r>
        <w:r w:rsidRPr="007B4E01">
          <w:rPr>
            <w:bCs w:val="0"/>
            <w:color w:val="000000" w:themeColor="text1"/>
            <w:spacing w:val="-3"/>
            <w:rPrChange w:id="4336" w:author="Alfiady" w:date="2016-10-05T14:57:00Z">
              <w:rPr>
                <w:bCs/>
                <w:color w:val="000000" w:themeColor="text1"/>
                <w:spacing w:val="-3"/>
                <w:u w:val="single"/>
              </w:rPr>
            </w:rPrChange>
          </w:rPr>
          <w:t>, Ar, N</w:t>
        </w:r>
        <w:r w:rsidRPr="007B4E01">
          <w:rPr>
            <w:bCs w:val="0"/>
            <w:color w:val="000000" w:themeColor="text1"/>
            <w:spacing w:val="-3"/>
            <w:vertAlign w:val="subscript"/>
            <w:rPrChange w:id="4337" w:author="Alfiady" w:date="2016-10-05T14:57:00Z">
              <w:rPr>
                <w:bCs/>
                <w:color w:val="000000" w:themeColor="text1"/>
                <w:spacing w:val="-3"/>
                <w:u w:val="single"/>
              </w:rPr>
            </w:rPrChange>
          </w:rPr>
          <w:t>2</w:t>
        </w:r>
        <w:r w:rsidRPr="007B4E01">
          <w:rPr>
            <w:bCs w:val="0"/>
            <w:color w:val="000000" w:themeColor="text1"/>
            <w:spacing w:val="-3"/>
            <w:rPrChange w:id="4338" w:author="Alfiady" w:date="2016-10-05T14:57:00Z">
              <w:rPr>
                <w:bCs/>
                <w:color w:val="000000" w:themeColor="text1"/>
                <w:spacing w:val="-3"/>
                <w:u w:val="single"/>
              </w:rPr>
            </w:rPrChange>
          </w:rPr>
          <w:t>, CH</w:t>
        </w:r>
        <w:r w:rsidRPr="007B4E01">
          <w:rPr>
            <w:bCs w:val="0"/>
            <w:color w:val="000000" w:themeColor="text1"/>
            <w:spacing w:val="-3"/>
            <w:vertAlign w:val="subscript"/>
            <w:rPrChange w:id="4339" w:author="Alfiady" w:date="2016-10-05T14:57:00Z">
              <w:rPr>
                <w:bCs/>
                <w:color w:val="000000" w:themeColor="text1"/>
                <w:spacing w:val="-3"/>
                <w:u w:val="single"/>
              </w:rPr>
            </w:rPrChange>
          </w:rPr>
          <w:t>4</w:t>
        </w:r>
        <w:r w:rsidRPr="007B4E01">
          <w:rPr>
            <w:bCs w:val="0"/>
            <w:color w:val="000000" w:themeColor="text1"/>
            <w:spacing w:val="-3"/>
            <w:rPrChange w:id="4340" w:author="Alfiady" w:date="2016-10-05T14:57:00Z">
              <w:rPr>
                <w:bCs/>
                <w:color w:val="000000" w:themeColor="text1"/>
                <w:spacing w:val="-3"/>
                <w:u w:val="single"/>
              </w:rPr>
            </w:rPrChange>
          </w:rPr>
          <w:t>,</w:t>
        </w:r>
      </w:ins>
      <w:ins w:id="4341" w:author="Alfiady" w:date="2016-10-04T06:58:00Z">
        <w:r w:rsidRPr="007B4E01">
          <w:rPr>
            <w:bCs w:val="0"/>
            <w:color w:val="000000" w:themeColor="text1"/>
            <w:spacing w:val="-3"/>
            <w:rPrChange w:id="4342" w:author="Alfiady" w:date="2016-10-05T14:57:00Z">
              <w:rPr>
                <w:bCs/>
                <w:color w:val="000000" w:themeColor="text1"/>
                <w:spacing w:val="-3"/>
                <w:u w:val="single"/>
              </w:rPr>
            </w:rPrChange>
          </w:rPr>
          <w:t xml:space="preserve"> </w:t>
        </w:r>
      </w:ins>
      <w:ins w:id="4343" w:author="Alfiady" w:date="2016-10-04T06:57:00Z">
        <w:r w:rsidRPr="007B4E01">
          <w:rPr>
            <w:bCs w:val="0"/>
            <w:color w:val="000000" w:themeColor="text1"/>
            <w:spacing w:val="-3"/>
            <w:rPrChange w:id="4344" w:author="Alfiady" w:date="2016-10-05T14:57:00Z">
              <w:rPr>
                <w:bCs/>
                <w:color w:val="000000" w:themeColor="text1"/>
                <w:spacing w:val="-3"/>
                <w:u w:val="single"/>
              </w:rPr>
            </w:rPrChange>
          </w:rPr>
          <w:t>H</w:t>
        </w:r>
        <w:r w:rsidRPr="007B4E01">
          <w:rPr>
            <w:bCs w:val="0"/>
            <w:color w:val="000000" w:themeColor="text1"/>
            <w:spacing w:val="-3"/>
            <w:vertAlign w:val="subscript"/>
            <w:rPrChange w:id="4345" w:author="Alfiady" w:date="2016-10-05T14:57:00Z">
              <w:rPr>
                <w:bCs/>
                <w:color w:val="000000" w:themeColor="text1"/>
                <w:spacing w:val="-3"/>
                <w:u w:val="single"/>
              </w:rPr>
            </w:rPrChange>
          </w:rPr>
          <w:t>2</w:t>
        </w:r>
        <w:r w:rsidRPr="007B4E01">
          <w:rPr>
            <w:bCs w:val="0"/>
            <w:color w:val="000000" w:themeColor="text1"/>
            <w:spacing w:val="-3"/>
            <w:rPrChange w:id="4346" w:author="Alfiady" w:date="2016-10-05T14:57:00Z">
              <w:rPr>
                <w:bCs/>
                <w:color w:val="000000" w:themeColor="text1"/>
                <w:spacing w:val="-3"/>
                <w:u w:val="single"/>
              </w:rPr>
            </w:rPrChange>
          </w:rPr>
          <w:t>,</w:t>
        </w:r>
      </w:ins>
      <w:ins w:id="4347" w:author="Alfiady" w:date="2016-10-04T06:58:00Z">
        <w:r w:rsidRPr="007B4E01">
          <w:rPr>
            <w:bCs w:val="0"/>
            <w:color w:val="000000" w:themeColor="text1"/>
            <w:spacing w:val="-3"/>
            <w:rPrChange w:id="4348" w:author="Alfiady" w:date="2016-10-05T14:57:00Z">
              <w:rPr>
                <w:bCs/>
                <w:color w:val="000000" w:themeColor="text1"/>
                <w:spacing w:val="-3"/>
                <w:u w:val="single"/>
              </w:rPr>
            </w:rPrChange>
          </w:rPr>
          <w:t xml:space="preserve"> </w:t>
        </w:r>
      </w:ins>
      <w:ins w:id="4349" w:author="Alfiady" w:date="2016-10-04T06:57:00Z">
        <w:r w:rsidRPr="007B4E01">
          <w:rPr>
            <w:bCs w:val="0"/>
            <w:color w:val="000000" w:themeColor="text1"/>
            <w:spacing w:val="-3"/>
            <w:rPrChange w:id="4350" w:author="Alfiady" w:date="2016-10-05T14:57:00Z">
              <w:rPr>
                <w:bCs/>
                <w:color w:val="000000" w:themeColor="text1"/>
                <w:spacing w:val="-3"/>
                <w:u w:val="single"/>
              </w:rPr>
            </w:rPrChange>
          </w:rPr>
          <w:t>O</w:t>
        </w:r>
      </w:ins>
      <w:ins w:id="4351" w:author="Alfiady" w:date="2016-10-04T06:58:00Z">
        <w:r w:rsidRPr="007B4E01">
          <w:rPr>
            <w:bCs w:val="0"/>
            <w:color w:val="000000" w:themeColor="text1"/>
            <w:spacing w:val="-3"/>
            <w:vertAlign w:val="subscript"/>
            <w:rPrChange w:id="4352" w:author="Alfiady" w:date="2016-10-05T14:57:00Z">
              <w:rPr>
                <w:bCs/>
                <w:color w:val="000000" w:themeColor="text1"/>
                <w:spacing w:val="-3"/>
                <w:u w:val="single"/>
                <w:vertAlign w:val="subscript"/>
              </w:rPr>
            </w:rPrChange>
          </w:rPr>
          <w:t>2</w:t>
        </w:r>
      </w:ins>
      <w:ins w:id="4353" w:author="Alfiady" w:date="2016-10-04T06:57:00Z">
        <w:r w:rsidRPr="007B4E01">
          <w:rPr>
            <w:bCs w:val="0"/>
            <w:color w:val="000000" w:themeColor="text1"/>
            <w:spacing w:val="-3"/>
            <w:rPrChange w:id="4354" w:author="Alfiady" w:date="2016-10-05T14:57:00Z">
              <w:rPr>
                <w:bCs/>
                <w:color w:val="000000" w:themeColor="text1"/>
                <w:spacing w:val="-3"/>
                <w:u w:val="single"/>
              </w:rPr>
            </w:rPrChange>
          </w:rPr>
          <w:t>)</w:t>
        </w:r>
      </w:ins>
      <w:ins w:id="4355" w:author="Alfiady" w:date="2016-10-03T15:35:00Z">
        <w:r w:rsidRPr="007B4E01">
          <w:rPr>
            <w:b w:val="0"/>
            <w:bCs w:val="0"/>
            <w:color w:val="000000" w:themeColor="text1"/>
            <w:spacing w:val="-3"/>
            <w:rPrChange w:id="4356" w:author="Alfiady" w:date="2016-10-05T14:57:00Z">
              <w:rPr>
                <w:b/>
                <w:bCs/>
                <w:color w:val="0000FF"/>
                <w:u w:val="single"/>
              </w:rPr>
            </w:rPrChange>
          </w:rPr>
          <w:t>.</w:t>
        </w:r>
      </w:ins>
    </w:p>
    <w:p w:rsidR="007B4E01" w:rsidRPr="00265846" w:rsidRDefault="00223FBE">
      <w:pPr>
        <w:pStyle w:val="Heading3"/>
        <w:numPr>
          <w:ilvl w:val="0"/>
          <w:numId w:val="88"/>
        </w:numPr>
        <w:tabs>
          <w:tab w:val="left" w:pos="0"/>
          <w:tab w:val="left" w:pos="720"/>
          <w:tab w:val="left" w:pos="1800"/>
        </w:tabs>
        <w:spacing w:before="0"/>
        <w:ind w:left="1800" w:hanging="720"/>
        <w:jc w:val="both"/>
        <w:rPr>
          <w:ins w:id="4357" w:author="Alfiady" w:date="2016-10-05T14:57:00Z"/>
          <w:b w:val="0"/>
          <w:color w:val="000000" w:themeColor="text1"/>
          <w:spacing w:val="-3"/>
          <w:rPrChange w:id="4358" w:author="Faishal Dwi Ismail" w:date="2017-01-04T10:15:00Z">
            <w:rPr>
              <w:ins w:id="4359" w:author="Alfiady" w:date="2016-10-05T14:57:00Z"/>
              <w:b/>
              <w:color w:val="000000" w:themeColor="text1"/>
              <w:spacing w:val="-3"/>
            </w:rPr>
          </w:rPrChange>
        </w:rPr>
        <w:pPrChange w:id="4360" w:author="Faishal Dwi Ismail" w:date="2017-01-04T10:15:00Z">
          <w:pPr>
            <w:pStyle w:val="ListParagraph"/>
            <w:numPr>
              <w:ilvl w:val="3"/>
              <w:numId w:val="66"/>
            </w:numPr>
            <w:ind w:left="1800" w:hanging="720"/>
            <w:jc w:val="both"/>
          </w:pPr>
        </w:pPrChange>
      </w:pPr>
      <w:moveFromRangeStart w:id="4361" w:author="herwin-azis" w:date="2016-12-14T15:04:00Z" w:name="move469491185"/>
      <w:moveFrom w:id="4362" w:author="herwin-azis" w:date="2016-12-14T15:04:00Z">
        <w:ins w:id="4363" w:author="Alfiady" w:date="2016-12-05T18:13:00Z">
          <w:r w:rsidRPr="00265846" w:rsidDel="007F1267">
            <w:rPr>
              <w:rFonts w:ascii="Times New Roman" w:hAnsi="Times New Roman" w:cs="Times New Roman"/>
              <w:b w:val="0"/>
              <w:color w:val="000000" w:themeColor="text1"/>
              <w:spacing w:val="-3"/>
              <w:rPrChange w:id="4364" w:author="Faishal Dwi Ismail" w:date="2017-01-04T10:15:00Z">
                <w:rPr>
                  <w:color w:val="000000" w:themeColor="text1"/>
                  <w:spacing w:val="-3"/>
                </w:rPr>
              </w:rPrChange>
            </w:rPr>
            <w:t>In optional, Non Condensable Gas (NCG) sample from production wells should analyze for Arsenic (As) and Mercury (Hg) also. This work should perform by CONTRACTORS based on Instruction to Perform (ITP)</w:t>
          </w:r>
        </w:ins>
      </w:moveFrom>
    </w:p>
    <w:moveFromRangeEnd w:id="4361"/>
    <w:p w:rsidR="007B4E01" w:rsidRPr="007B4E01" w:rsidRDefault="007B4E01">
      <w:pPr>
        <w:pStyle w:val="Heading3"/>
        <w:numPr>
          <w:ilvl w:val="0"/>
          <w:numId w:val="88"/>
        </w:numPr>
        <w:tabs>
          <w:tab w:val="left" w:pos="0"/>
          <w:tab w:val="left" w:pos="720"/>
          <w:tab w:val="left" w:pos="1800"/>
        </w:tabs>
        <w:spacing w:before="0"/>
        <w:ind w:left="1800" w:hanging="720"/>
        <w:jc w:val="both"/>
        <w:rPr>
          <w:ins w:id="4365" w:author="Alfiady" w:date="2016-10-05T14:57:00Z"/>
          <w:b w:val="0"/>
          <w:color w:val="000000" w:themeColor="text1"/>
          <w:rPrChange w:id="4366" w:author="Alfiady" w:date="2016-10-05T14:57:00Z">
            <w:rPr>
              <w:ins w:id="4367" w:author="Alfiady" w:date="2016-10-05T14:57:00Z"/>
              <w:b/>
              <w:color w:val="000000" w:themeColor="text1"/>
              <w:spacing w:val="-3"/>
            </w:rPr>
          </w:rPrChange>
        </w:rPr>
        <w:pPrChange w:id="4368" w:author="herwin-azis" w:date="2016-12-14T09:44:00Z">
          <w:pPr>
            <w:pStyle w:val="ListParagraph"/>
            <w:numPr>
              <w:ilvl w:val="3"/>
              <w:numId w:val="66"/>
            </w:numPr>
            <w:ind w:left="1800" w:hanging="720"/>
            <w:jc w:val="both"/>
          </w:pPr>
        </w:pPrChange>
      </w:pPr>
      <w:ins w:id="4369" w:author="Alfiady" w:date="2016-10-04T07:03:00Z">
        <w:r w:rsidRPr="007B4E01">
          <w:rPr>
            <w:rFonts w:ascii="Times New Roman" w:hAnsi="Times New Roman" w:cs="Times New Roman"/>
            <w:b w:val="0"/>
            <w:color w:val="000000" w:themeColor="text1"/>
            <w:spacing w:val="-3"/>
            <w:rPrChange w:id="4370" w:author="Alfiady" w:date="2016-10-05T14:57:00Z">
              <w:rPr>
                <w:bCs/>
                <w:color w:val="000000" w:themeColor="text1"/>
                <w:spacing w:val="-3"/>
                <w:u w:val="single"/>
              </w:rPr>
            </w:rPrChange>
          </w:rPr>
          <w:t>Condensate sample from production wells should analyze for comprehensive steam condensate analysis (Na, Cl, B, SiO</w:t>
        </w:r>
        <w:r w:rsidRPr="007B4E01">
          <w:rPr>
            <w:rFonts w:ascii="Times New Roman" w:hAnsi="Times New Roman" w:cs="Times New Roman"/>
            <w:b w:val="0"/>
            <w:color w:val="000000" w:themeColor="text1"/>
            <w:spacing w:val="-3"/>
            <w:vertAlign w:val="subscript"/>
            <w:rPrChange w:id="4371" w:author="Alfiady" w:date="2016-10-05T14:57:00Z">
              <w:rPr>
                <w:bCs/>
                <w:color w:val="000000" w:themeColor="text1"/>
                <w:spacing w:val="-3"/>
                <w:u w:val="single"/>
              </w:rPr>
            </w:rPrChange>
          </w:rPr>
          <w:t>2</w:t>
        </w:r>
        <w:r w:rsidRPr="007B4E01">
          <w:rPr>
            <w:rFonts w:ascii="Times New Roman" w:hAnsi="Times New Roman" w:cs="Times New Roman"/>
            <w:b w:val="0"/>
            <w:color w:val="000000" w:themeColor="text1"/>
            <w:spacing w:val="-3"/>
            <w:rPrChange w:id="4372" w:author="Alfiady" w:date="2016-10-05T14:57:00Z">
              <w:rPr>
                <w:bCs/>
                <w:color w:val="000000" w:themeColor="text1"/>
                <w:spacing w:val="-3"/>
                <w:u w:val="single"/>
              </w:rPr>
            </w:rPrChange>
          </w:rPr>
          <w:t>, As, Hg, Fe, pH)</w:t>
        </w:r>
      </w:ins>
    </w:p>
    <w:p w:rsidR="007F1267" w:rsidRPr="007F1267" w:rsidRDefault="007B4E01" w:rsidP="007F1267">
      <w:pPr>
        <w:pStyle w:val="Heading3"/>
        <w:numPr>
          <w:ilvl w:val="0"/>
          <w:numId w:val="88"/>
        </w:numPr>
        <w:tabs>
          <w:tab w:val="left" w:pos="0"/>
          <w:tab w:val="left" w:pos="720"/>
          <w:tab w:val="left" w:pos="1800"/>
        </w:tabs>
        <w:spacing w:before="0"/>
        <w:ind w:left="1800" w:hanging="720"/>
        <w:jc w:val="both"/>
        <w:rPr>
          <w:ins w:id="4373" w:author="herwin-azis" w:date="2016-12-14T15:04:00Z"/>
          <w:b w:val="0"/>
          <w:color w:val="000000" w:themeColor="text1"/>
          <w:spacing w:val="-3"/>
          <w:rPrChange w:id="4374" w:author="herwin-azis" w:date="2016-12-14T15:04:00Z">
            <w:rPr>
              <w:ins w:id="4375" w:author="herwin-azis" w:date="2016-12-14T15:04:00Z"/>
              <w:rFonts w:ascii="Times New Roman" w:hAnsi="Times New Roman" w:cs="Times New Roman"/>
              <w:b w:val="0"/>
              <w:color w:val="000000" w:themeColor="text1"/>
              <w:spacing w:val="-3"/>
            </w:rPr>
          </w:rPrChange>
        </w:rPr>
      </w:pPr>
      <w:ins w:id="4376" w:author="Alfiady" w:date="2016-10-04T07:07:00Z">
        <w:r w:rsidRPr="007B4E01">
          <w:rPr>
            <w:rFonts w:ascii="Times New Roman" w:hAnsi="Times New Roman" w:cs="Times New Roman"/>
            <w:b w:val="0"/>
            <w:color w:val="000000" w:themeColor="text1"/>
            <w:spacing w:val="-3"/>
            <w:rPrChange w:id="4377" w:author="Alfiady" w:date="2016-10-05T14:57:00Z">
              <w:rPr>
                <w:color w:val="000000" w:themeColor="text1"/>
                <w:spacing w:val="-3"/>
                <w:u w:val="single"/>
              </w:rPr>
            </w:rPrChange>
          </w:rPr>
          <w:t xml:space="preserve">Isotope sample from </w:t>
        </w:r>
      </w:ins>
      <w:ins w:id="4378" w:author="Alfiady" w:date="2016-10-04T07:08:00Z">
        <w:r w:rsidRPr="007B4E01">
          <w:rPr>
            <w:rFonts w:ascii="Times New Roman" w:hAnsi="Times New Roman" w:cs="Times New Roman"/>
            <w:b w:val="0"/>
            <w:color w:val="000000" w:themeColor="text1"/>
            <w:spacing w:val="-3"/>
            <w:rPrChange w:id="4379" w:author="Alfiady" w:date="2016-10-05T14:57:00Z">
              <w:rPr>
                <w:color w:val="000000" w:themeColor="text1"/>
                <w:spacing w:val="-3"/>
                <w:u w:val="single"/>
              </w:rPr>
            </w:rPrChange>
          </w:rPr>
          <w:t xml:space="preserve">brine </w:t>
        </w:r>
      </w:ins>
      <w:ins w:id="4380" w:author="Alfiady" w:date="2016-10-04T07:07:00Z">
        <w:r w:rsidRPr="007B4E01">
          <w:rPr>
            <w:rFonts w:ascii="Times New Roman" w:hAnsi="Times New Roman" w:cs="Times New Roman"/>
            <w:b w:val="0"/>
            <w:color w:val="000000" w:themeColor="text1"/>
            <w:spacing w:val="-3"/>
            <w:rPrChange w:id="4381" w:author="Alfiady" w:date="2016-10-05T14:57:00Z">
              <w:rPr>
                <w:color w:val="000000" w:themeColor="text1"/>
                <w:spacing w:val="-3"/>
                <w:u w:val="single"/>
              </w:rPr>
            </w:rPrChange>
          </w:rPr>
          <w:t>2 p</w:t>
        </w:r>
      </w:ins>
      <w:ins w:id="4382" w:author="Alfiady" w:date="2016-10-04T07:08:00Z">
        <w:r w:rsidRPr="007B4E01">
          <w:rPr>
            <w:rFonts w:ascii="Times New Roman" w:hAnsi="Times New Roman" w:cs="Times New Roman"/>
            <w:b w:val="0"/>
            <w:color w:val="000000" w:themeColor="text1"/>
            <w:spacing w:val="-3"/>
            <w:rPrChange w:id="4383" w:author="Alfiady" w:date="2016-10-05T14:57:00Z">
              <w:rPr>
                <w:color w:val="000000" w:themeColor="text1"/>
                <w:spacing w:val="-3"/>
                <w:u w:val="single"/>
              </w:rPr>
            </w:rPrChange>
          </w:rPr>
          <w:t>has</w:t>
        </w:r>
      </w:ins>
      <w:ins w:id="4384" w:author="Alfiady" w:date="2016-10-04T07:07:00Z">
        <w:r w:rsidRPr="007B4E01">
          <w:rPr>
            <w:rFonts w:ascii="Times New Roman" w:hAnsi="Times New Roman" w:cs="Times New Roman"/>
            <w:b w:val="0"/>
            <w:color w:val="000000" w:themeColor="text1"/>
            <w:spacing w:val="-3"/>
            <w:rPrChange w:id="4385" w:author="Alfiady" w:date="2016-10-05T14:57:00Z">
              <w:rPr>
                <w:color w:val="000000" w:themeColor="text1"/>
                <w:spacing w:val="-3"/>
                <w:u w:val="single"/>
              </w:rPr>
            </w:rPrChange>
          </w:rPr>
          <w:t>e line production well</w:t>
        </w:r>
      </w:ins>
      <w:ins w:id="4386" w:author="Alfiady" w:date="2016-10-04T07:08:00Z">
        <w:r w:rsidRPr="007B4E01">
          <w:rPr>
            <w:rFonts w:ascii="Times New Roman" w:hAnsi="Times New Roman" w:cs="Times New Roman"/>
            <w:b w:val="0"/>
            <w:color w:val="000000" w:themeColor="text1"/>
            <w:spacing w:val="-3"/>
            <w:rPrChange w:id="4387" w:author="Alfiady" w:date="2016-10-05T14:57:00Z">
              <w:rPr>
                <w:color w:val="000000" w:themeColor="text1"/>
                <w:spacing w:val="-3"/>
                <w:u w:val="single"/>
              </w:rPr>
            </w:rPrChange>
          </w:rPr>
          <w:t xml:space="preserve">s, steam 2 phase line production wells and weir box production wells should analyze </w:t>
        </w:r>
      </w:ins>
      <w:ins w:id="4388" w:author="Alfiady" w:date="2016-10-04T07:09:00Z">
        <w:r w:rsidRPr="007B4E01">
          <w:rPr>
            <w:rFonts w:ascii="Times New Roman" w:hAnsi="Times New Roman" w:cs="Times New Roman"/>
            <w:b w:val="0"/>
            <w:color w:val="000000" w:themeColor="text1"/>
            <w:spacing w:val="-3"/>
            <w:rPrChange w:id="4389" w:author="Alfiady" w:date="2016-10-05T14:57:00Z">
              <w:rPr>
                <w:color w:val="000000" w:themeColor="text1"/>
                <w:spacing w:val="-3"/>
                <w:u w:val="single"/>
              </w:rPr>
            </w:rPrChange>
          </w:rPr>
          <w:t>for stable isotope analysis (Deuterium and Oxygen 18</w:t>
        </w:r>
      </w:ins>
      <w:ins w:id="4390" w:author="Alfiady" w:date="2016-10-04T07:10:00Z">
        <w:r w:rsidRPr="007B4E01">
          <w:rPr>
            <w:rFonts w:ascii="Times New Roman" w:hAnsi="Times New Roman" w:cs="Times New Roman"/>
            <w:b w:val="0"/>
            <w:color w:val="000000" w:themeColor="text1"/>
            <w:spacing w:val="-3"/>
            <w:rPrChange w:id="4391" w:author="Alfiady" w:date="2016-10-05T14:57:00Z">
              <w:rPr>
                <w:color w:val="000000" w:themeColor="text1"/>
                <w:spacing w:val="-3"/>
                <w:u w:val="single"/>
              </w:rPr>
            </w:rPrChange>
          </w:rPr>
          <w:t>)</w:t>
        </w:r>
      </w:ins>
      <w:ins w:id="4392" w:author="herwin-azis" w:date="2016-12-14T15:04:00Z">
        <w:r w:rsidR="007F1267" w:rsidRPr="007F1267">
          <w:rPr>
            <w:rFonts w:ascii="Times New Roman" w:hAnsi="Times New Roman" w:cs="Times New Roman"/>
            <w:b w:val="0"/>
            <w:color w:val="000000" w:themeColor="text1"/>
            <w:spacing w:val="-3"/>
          </w:rPr>
          <w:t xml:space="preserve"> </w:t>
        </w:r>
      </w:ins>
    </w:p>
    <w:p w:rsidR="007F1267" w:rsidRDefault="007F1267" w:rsidP="007F1267">
      <w:pPr>
        <w:pStyle w:val="Heading3"/>
        <w:numPr>
          <w:ilvl w:val="0"/>
          <w:numId w:val="88"/>
        </w:numPr>
        <w:tabs>
          <w:tab w:val="left" w:pos="0"/>
          <w:tab w:val="left" w:pos="720"/>
          <w:tab w:val="left" w:pos="1800"/>
        </w:tabs>
        <w:spacing w:before="0"/>
        <w:ind w:left="1800" w:hanging="720"/>
        <w:jc w:val="both"/>
        <w:rPr>
          <w:b w:val="0"/>
          <w:color w:val="000000" w:themeColor="text1"/>
          <w:spacing w:val="-3"/>
        </w:rPr>
      </w:pPr>
      <w:moveToRangeStart w:id="4393" w:author="herwin-azis" w:date="2016-12-14T15:04:00Z" w:name="move469491185"/>
      <w:moveTo w:id="4394" w:author="herwin-azis" w:date="2016-12-14T15:04:00Z">
        <w:r>
          <w:rPr>
            <w:rFonts w:ascii="Times New Roman" w:hAnsi="Times New Roman" w:cs="Times New Roman"/>
            <w:b w:val="0"/>
            <w:color w:val="000000" w:themeColor="text1"/>
            <w:spacing w:val="-3"/>
          </w:rPr>
          <w:t xml:space="preserve">In optional, </w:t>
        </w:r>
        <w:r w:rsidRPr="00624395">
          <w:rPr>
            <w:rFonts w:ascii="Times New Roman" w:hAnsi="Times New Roman" w:cs="Times New Roman"/>
            <w:b w:val="0"/>
            <w:color w:val="000000" w:themeColor="text1"/>
            <w:spacing w:val="-3"/>
          </w:rPr>
          <w:t xml:space="preserve">Non Condensable Gas (NCG) sample from production wells should analyze for </w:t>
        </w:r>
        <w:r>
          <w:rPr>
            <w:rFonts w:ascii="Times New Roman" w:hAnsi="Times New Roman" w:cs="Times New Roman"/>
            <w:b w:val="0"/>
            <w:color w:val="000000" w:themeColor="text1"/>
            <w:spacing w:val="-3"/>
          </w:rPr>
          <w:t>Arsenic (As) and Mercury (Hg) also. This work should perform by CONTRACTORS based on Instruction to Perform (ITP)</w:t>
        </w:r>
      </w:moveTo>
    </w:p>
    <w:moveToRangeEnd w:id="4393"/>
    <w:p w:rsidR="007B4E01" w:rsidRPr="007B4E01" w:rsidRDefault="007B4E01">
      <w:pPr>
        <w:pStyle w:val="Heading3"/>
        <w:tabs>
          <w:tab w:val="left" w:pos="0"/>
          <w:tab w:val="left" w:pos="720"/>
          <w:tab w:val="left" w:pos="1800"/>
        </w:tabs>
        <w:spacing w:before="0"/>
        <w:ind w:left="1080"/>
        <w:jc w:val="both"/>
        <w:rPr>
          <w:ins w:id="4395" w:author="Alfiady" w:date="2016-10-04T11:13:00Z"/>
          <w:del w:id="4396" w:author="herwin-azis" w:date="2016-12-14T15:04:00Z"/>
          <w:b w:val="0"/>
          <w:color w:val="000000" w:themeColor="text1"/>
          <w:rPrChange w:id="4397" w:author="Alfiady" w:date="2016-10-05T14:57:00Z">
            <w:rPr>
              <w:ins w:id="4398" w:author="Alfiady" w:date="2016-10-04T11:13:00Z"/>
              <w:del w:id="4399" w:author="herwin-azis" w:date="2016-12-14T15:04:00Z"/>
              <w:b/>
              <w:color w:val="000000" w:themeColor="text1"/>
              <w:spacing w:val="-3"/>
            </w:rPr>
          </w:rPrChange>
        </w:rPr>
        <w:pPrChange w:id="4400" w:author="herwin-azis" w:date="2016-12-14T15:04:00Z">
          <w:pPr>
            <w:pStyle w:val="ListParagraph"/>
            <w:numPr>
              <w:ilvl w:val="3"/>
              <w:numId w:val="66"/>
            </w:numPr>
            <w:ind w:left="1800" w:hanging="720"/>
            <w:jc w:val="both"/>
          </w:pPr>
        </w:pPrChange>
      </w:pPr>
    </w:p>
    <w:p w:rsidR="007B4E01" w:rsidRDefault="007B4E01">
      <w:pPr>
        <w:jc w:val="both"/>
        <w:rPr>
          <w:ins w:id="4401" w:author="Alfiady" w:date="2016-10-03T15:35:00Z"/>
          <w:rFonts w:cs="Arial"/>
        </w:rPr>
        <w:pPrChange w:id="4402" w:author="Alfiady" w:date="2016-10-03T15:35:00Z">
          <w:pPr>
            <w:pStyle w:val="ListParagraph"/>
            <w:numPr>
              <w:ilvl w:val="3"/>
              <w:numId w:val="66"/>
            </w:numPr>
            <w:ind w:left="1800" w:hanging="720"/>
            <w:jc w:val="both"/>
          </w:pPr>
        </w:pPrChange>
      </w:pPr>
    </w:p>
    <w:p w:rsidR="007B4E01" w:rsidRDefault="007B4E01">
      <w:pPr>
        <w:pStyle w:val="Heading1"/>
        <w:numPr>
          <w:ilvl w:val="0"/>
          <w:numId w:val="83"/>
        </w:numPr>
        <w:ind w:hanging="720"/>
        <w:jc w:val="left"/>
        <w:rPr>
          <w:ins w:id="4403" w:author="Alfiady" w:date="2016-09-23T10:31:00Z"/>
          <w:rFonts w:cs="Arial"/>
        </w:rPr>
        <w:pPrChange w:id="4404" w:author="herwin-azis" w:date="2016-12-14T09:40:00Z">
          <w:pPr>
            <w:ind w:left="1350" w:hanging="630"/>
            <w:jc w:val="both"/>
          </w:pPr>
        </w:pPrChange>
      </w:pPr>
      <w:ins w:id="4405" w:author="Alfiady" w:date="2016-10-03T07:43:00Z">
        <w:r w:rsidRPr="007B4E01">
          <w:rPr>
            <w:rFonts w:cs="Arial"/>
            <w:sz w:val="24"/>
            <w:rPrChange w:id="4406" w:author="herwin-azis" w:date="2016-12-14T09:40:00Z">
              <w:rPr>
                <w:rFonts w:cs="Arial"/>
                <w:b/>
                <w:color w:val="0000FF"/>
                <w:u w:val="single"/>
              </w:rPr>
            </w:rPrChange>
          </w:rPr>
          <w:t>Tracer Flow Test (TFT) in Production wells</w:t>
        </w:r>
      </w:ins>
      <w:ins w:id="4407" w:author="Alfiady" w:date="2016-10-03T07:45:00Z">
        <w:r w:rsidRPr="007B4E01">
          <w:rPr>
            <w:rFonts w:cs="Arial"/>
            <w:sz w:val="24"/>
            <w:rPrChange w:id="4408" w:author="herwin-azis" w:date="2016-12-14T09:40:00Z">
              <w:rPr>
                <w:rFonts w:cs="Arial"/>
                <w:b/>
                <w:color w:val="0000FF"/>
                <w:u w:val="single"/>
              </w:rPr>
            </w:rPrChange>
          </w:rPr>
          <w:t>:</w:t>
        </w:r>
      </w:ins>
    </w:p>
    <w:p w:rsidR="007B4E01" w:rsidRDefault="00C1743E">
      <w:pPr>
        <w:pStyle w:val="ListParagraph"/>
        <w:numPr>
          <w:ilvl w:val="1"/>
          <w:numId w:val="91"/>
        </w:numPr>
        <w:ind w:left="1800" w:hanging="720"/>
        <w:jc w:val="both"/>
        <w:rPr>
          <w:ins w:id="4409" w:author="Alfiady" w:date="2016-10-05T14:58:00Z"/>
          <w:rFonts w:cs="Arial"/>
        </w:rPr>
        <w:pPrChange w:id="4410" w:author="herwin-azis" w:date="2016-12-14T09:44:00Z">
          <w:pPr>
            <w:pStyle w:val="ListParagraph"/>
            <w:numPr>
              <w:numId w:val="55"/>
            </w:numPr>
            <w:ind w:left="1440" w:hanging="360"/>
            <w:contextualSpacing/>
            <w:jc w:val="both"/>
          </w:pPr>
        </w:pPrChange>
      </w:pPr>
      <w:ins w:id="4411" w:author="Alfiady" w:date="2016-10-03T07:43:00Z">
        <w:r w:rsidRPr="00EC62C2">
          <w:rPr>
            <w:rFonts w:cs="Arial"/>
          </w:rPr>
          <w:t xml:space="preserve">Tracer Flow Test (TFT) will be conducted </w:t>
        </w:r>
      </w:ins>
      <w:ins w:id="4412" w:author="Alfiady" w:date="2016-10-04T07:13:00Z">
        <w:r w:rsidR="007B4E01" w:rsidRPr="007B4E01">
          <w:rPr>
            <w:rFonts w:cs="Arial"/>
            <w:rPrChange w:id="4413" w:author="Alfiady" w:date="2016-10-04T07:14:00Z">
              <w:rPr>
                <w:rFonts w:cs="Arial"/>
                <w:b/>
                <w:color w:val="0000FF"/>
                <w:u w:val="single"/>
              </w:rPr>
            </w:rPrChange>
          </w:rPr>
          <w:t xml:space="preserve">in </w:t>
        </w:r>
      </w:ins>
      <w:ins w:id="4414" w:author="Alfiady" w:date="2016-10-03T13:27:00Z">
        <w:r w:rsidR="00A36F9A" w:rsidRPr="00EC62C2">
          <w:rPr>
            <w:rFonts w:cs="Arial"/>
          </w:rPr>
          <w:t>4</w:t>
        </w:r>
      </w:ins>
      <w:ins w:id="4415" w:author="Alfiady" w:date="2016-10-03T07:43:00Z">
        <w:r w:rsidR="00A36F9A" w:rsidRPr="00A612A9">
          <w:rPr>
            <w:rFonts w:cs="Arial"/>
          </w:rPr>
          <w:t xml:space="preserve"> (</w:t>
        </w:r>
      </w:ins>
      <w:ins w:id="4416" w:author="Alfiady" w:date="2016-10-03T13:28:00Z">
        <w:r w:rsidR="00A36F9A" w:rsidRPr="00EE658D">
          <w:rPr>
            <w:rFonts w:cs="Arial"/>
          </w:rPr>
          <w:t>four</w:t>
        </w:r>
      </w:ins>
      <w:ins w:id="4417" w:author="Alfiady" w:date="2016-10-03T07:43:00Z">
        <w:r w:rsidR="007B4E01" w:rsidRPr="007B4E01">
          <w:rPr>
            <w:rFonts w:cs="Arial"/>
            <w:rPrChange w:id="4418" w:author="Alfiady" w:date="2016-10-04T07:14:00Z">
              <w:rPr>
                <w:color w:val="0000FF"/>
                <w:u w:val="single"/>
              </w:rPr>
            </w:rPrChange>
          </w:rPr>
          <w:t xml:space="preserve">) </w:t>
        </w:r>
      </w:ins>
      <w:ins w:id="4419" w:author="Alfiady" w:date="2016-10-05T06:48:00Z">
        <w:r w:rsidR="007960BD">
          <w:rPr>
            <w:rFonts w:cs="Arial"/>
          </w:rPr>
          <w:t>specific</w:t>
        </w:r>
      </w:ins>
      <w:ins w:id="4420" w:author="Alfiady" w:date="2016-10-04T07:13:00Z">
        <w:r w:rsidR="007B4E01" w:rsidRPr="007B4E01">
          <w:rPr>
            <w:rFonts w:cs="Arial"/>
            <w:rPrChange w:id="4421" w:author="Alfiady" w:date="2016-10-04T07:14:00Z">
              <w:rPr>
                <w:rFonts w:cs="Arial"/>
                <w:b/>
                <w:color w:val="0000FF"/>
                <w:u w:val="single"/>
              </w:rPr>
            </w:rPrChange>
          </w:rPr>
          <w:t xml:space="preserve"> </w:t>
        </w:r>
      </w:ins>
      <w:ins w:id="4422" w:author="Alfiady" w:date="2016-10-03T07:43:00Z">
        <w:r w:rsidRPr="00EC62C2">
          <w:rPr>
            <w:rFonts w:cs="Arial"/>
          </w:rPr>
          <w:t xml:space="preserve">well head </w:t>
        </w:r>
        <w:r w:rsidRPr="00A612A9">
          <w:rPr>
            <w:rFonts w:cs="Arial"/>
          </w:rPr>
          <w:t>pressure</w:t>
        </w:r>
      </w:ins>
      <w:ins w:id="4423" w:author="Alfiady" w:date="2016-10-04T07:13:00Z">
        <w:r w:rsidR="007B4E01" w:rsidRPr="007B4E01">
          <w:rPr>
            <w:rFonts w:cs="Arial"/>
            <w:rPrChange w:id="4424" w:author="Alfiady" w:date="2016-10-04T07:14:00Z">
              <w:rPr>
                <w:rFonts w:cs="Arial"/>
                <w:b/>
                <w:color w:val="0000FF"/>
                <w:u w:val="single"/>
              </w:rPr>
            </w:rPrChange>
          </w:rPr>
          <w:t xml:space="preserve"> condition</w:t>
        </w:r>
      </w:ins>
      <w:ins w:id="4425" w:author="Alfiady" w:date="2016-10-03T07:43:00Z">
        <w:r w:rsidRPr="00EC62C2">
          <w:rPr>
            <w:rFonts w:cs="Arial"/>
          </w:rPr>
          <w:t xml:space="preserve"> in each production wells.</w:t>
        </w:r>
      </w:ins>
    </w:p>
    <w:p w:rsidR="007B4E01" w:rsidRPr="007B4E01" w:rsidRDefault="007B4E01">
      <w:pPr>
        <w:pStyle w:val="ListParagraph"/>
        <w:numPr>
          <w:ilvl w:val="1"/>
          <w:numId w:val="91"/>
        </w:numPr>
        <w:ind w:left="1800" w:hanging="720"/>
        <w:jc w:val="both"/>
        <w:rPr>
          <w:ins w:id="4426" w:author="Alfiady" w:date="2016-10-05T14:58:00Z"/>
          <w:rFonts w:cs="Arial"/>
          <w:rPrChange w:id="4427" w:author="Alfiady" w:date="2016-10-05T14:58:00Z">
            <w:rPr>
              <w:ins w:id="4428" w:author="Alfiady" w:date="2016-10-05T14:58:00Z"/>
              <w:rFonts w:cs="Arial"/>
              <w:spacing w:val="-3"/>
            </w:rPr>
          </w:rPrChange>
        </w:rPr>
        <w:pPrChange w:id="4429" w:author="herwin-azis" w:date="2016-12-14T09:44:00Z">
          <w:pPr>
            <w:pStyle w:val="ListParagraph"/>
            <w:numPr>
              <w:numId w:val="55"/>
            </w:numPr>
            <w:ind w:left="1440" w:hanging="360"/>
            <w:contextualSpacing/>
            <w:jc w:val="both"/>
          </w:pPr>
        </w:pPrChange>
      </w:pPr>
      <w:ins w:id="4430" w:author="Alfiady" w:date="2016-10-03T13:29:00Z">
        <w:r w:rsidRPr="007B4E01">
          <w:rPr>
            <w:rFonts w:cs="Arial"/>
            <w:spacing w:val="-3"/>
            <w:rPrChange w:id="4431" w:author="Alfiady" w:date="2016-10-05T14:58:00Z">
              <w:rPr>
                <w:color w:val="0000FF"/>
                <w:u w:val="single"/>
              </w:rPr>
            </w:rPrChange>
          </w:rPr>
          <w:t>During TFT operations at the well site, overview process will be given for C</w:t>
        </w:r>
      </w:ins>
      <w:ins w:id="4432" w:author="Alfiady" w:date="2016-10-05T07:52:00Z">
        <w:r w:rsidRPr="007B4E01">
          <w:rPr>
            <w:rFonts w:cs="Arial"/>
            <w:spacing w:val="-3"/>
            <w:rPrChange w:id="4433" w:author="Alfiady" w:date="2016-10-05T14:58:00Z">
              <w:rPr>
                <w:color w:val="0000FF"/>
                <w:u w:val="single"/>
              </w:rPr>
            </w:rPrChange>
          </w:rPr>
          <w:t>OMPANY</w:t>
        </w:r>
      </w:ins>
      <w:ins w:id="4434" w:author="Alfiady" w:date="2016-10-03T13:29:00Z">
        <w:r w:rsidRPr="007B4E01">
          <w:rPr>
            <w:rFonts w:cs="Arial"/>
            <w:spacing w:val="-3"/>
            <w:rPrChange w:id="4435" w:author="Alfiady" w:date="2016-10-05T14:58:00Z">
              <w:rPr>
                <w:color w:val="0000FF"/>
                <w:u w:val="single"/>
              </w:rPr>
            </w:rPrChange>
          </w:rPr>
          <w:t xml:space="preserve"> staff on site.</w:t>
        </w:r>
      </w:ins>
    </w:p>
    <w:p w:rsidR="007B4E01" w:rsidRPr="007B4E01" w:rsidRDefault="007B4E01">
      <w:pPr>
        <w:pStyle w:val="ListParagraph"/>
        <w:numPr>
          <w:ilvl w:val="1"/>
          <w:numId w:val="91"/>
        </w:numPr>
        <w:ind w:left="1800" w:hanging="720"/>
        <w:jc w:val="both"/>
        <w:rPr>
          <w:ins w:id="4436" w:author="Alfiady" w:date="2016-10-05T14:58:00Z"/>
          <w:rFonts w:cs="Arial"/>
          <w:rPrChange w:id="4437" w:author="Alfiady" w:date="2016-10-05T14:58:00Z">
            <w:rPr>
              <w:ins w:id="4438" w:author="Alfiady" w:date="2016-10-05T14:58:00Z"/>
              <w:rFonts w:cs="Arial"/>
              <w:spacing w:val="-3"/>
            </w:rPr>
          </w:rPrChange>
        </w:rPr>
        <w:pPrChange w:id="4439" w:author="herwin-azis" w:date="2016-12-14T09:44:00Z">
          <w:pPr>
            <w:pStyle w:val="ListParagraph"/>
            <w:ind w:left="1080"/>
            <w:jc w:val="both"/>
          </w:pPr>
        </w:pPrChange>
      </w:pPr>
      <w:ins w:id="4440" w:author="Alfiady" w:date="2016-10-03T13:29:00Z">
        <w:r w:rsidRPr="007B4E01">
          <w:rPr>
            <w:rFonts w:cs="Arial"/>
            <w:spacing w:val="-3"/>
            <w:rPrChange w:id="4441" w:author="Alfiady" w:date="2016-10-05T14:58:00Z">
              <w:rPr>
                <w:color w:val="0000FF"/>
                <w:u w:val="single"/>
              </w:rPr>
            </w:rPrChange>
          </w:rPr>
          <w:t>In performing tracer flow test, the C</w:t>
        </w:r>
      </w:ins>
      <w:ins w:id="4442" w:author="Alfiady" w:date="2016-10-05T07:52:00Z">
        <w:r w:rsidRPr="007B4E01">
          <w:rPr>
            <w:rFonts w:cs="Arial"/>
            <w:spacing w:val="-3"/>
            <w:rPrChange w:id="4443" w:author="Alfiady" w:date="2016-10-05T14:58:00Z">
              <w:rPr>
                <w:color w:val="0000FF"/>
                <w:u w:val="single"/>
              </w:rPr>
            </w:rPrChange>
          </w:rPr>
          <w:t>ONTRACTOR</w:t>
        </w:r>
      </w:ins>
      <w:ins w:id="4444" w:author="Alfiady" w:date="2016-10-03T13:29:00Z">
        <w:r w:rsidRPr="007B4E01">
          <w:rPr>
            <w:rFonts w:cs="Arial"/>
            <w:spacing w:val="-3"/>
            <w:rPrChange w:id="4445" w:author="Alfiady" w:date="2016-10-05T14:58:00Z">
              <w:rPr>
                <w:color w:val="0000FF"/>
                <w:u w:val="single"/>
              </w:rPr>
            </w:rPrChange>
          </w:rPr>
          <w:t xml:space="preserve"> shall provide special tools and equipment’s required to perform the tracer flow test. Since it’s a </w:t>
        </w:r>
      </w:ins>
      <w:ins w:id="4446" w:author="Alfiady" w:date="2016-10-03T14:21:00Z">
        <w:r w:rsidRPr="007B4E01">
          <w:rPr>
            <w:rFonts w:cs="Arial"/>
            <w:spacing w:val="-3"/>
            <w:rPrChange w:id="4447" w:author="Alfiady" w:date="2016-10-05T14:58:00Z">
              <w:rPr>
                <w:color w:val="0000FF"/>
                <w:u w:val="single"/>
              </w:rPr>
            </w:rPrChange>
          </w:rPr>
          <w:t>development</w:t>
        </w:r>
      </w:ins>
      <w:ins w:id="4448" w:author="Alfiady" w:date="2016-10-03T13:29:00Z">
        <w:r w:rsidRPr="007B4E01">
          <w:rPr>
            <w:rFonts w:cs="Arial"/>
            <w:spacing w:val="-3"/>
            <w:rPrChange w:id="4449" w:author="Alfiady" w:date="2016-10-05T14:58:00Z">
              <w:rPr>
                <w:color w:val="0000FF"/>
                <w:u w:val="single"/>
              </w:rPr>
            </w:rPrChange>
          </w:rPr>
          <w:t xml:space="preserve"> wells, Contractor shall bring all the tools &amp; </w:t>
        </w:r>
      </w:ins>
      <w:ins w:id="4450" w:author="Alfiady" w:date="2016-10-03T13:30:00Z">
        <w:r w:rsidRPr="007B4E01">
          <w:rPr>
            <w:rFonts w:cs="Arial"/>
            <w:spacing w:val="-3"/>
            <w:rPrChange w:id="4451" w:author="Alfiady" w:date="2016-10-05T14:58:00Z">
              <w:rPr>
                <w:color w:val="0000FF"/>
                <w:u w:val="single"/>
              </w:rPr>
            </w:rPrChange>
          </w:rPr>
          <w:t>equipment’s</w:t>
        </w:r>
      </w:ins>
      <w:ins w:id="4452" w:author="Alfiady" w:date="2016-10-03T13:29:00Z">
        <w:r w:rsidRPr="007B4E01">
          <w:rPr>
            <w:rFonts w:cs="Arial"/>
            <w:spacing w:val="-3"/>
            <w:rPrChange w:id="4453" w:author="Alfiady" w:date="2016-10-05T14:58:00Z">
              <w:rPr>
                <w:color w:val="0000FF"/>
                <w:u w:val="single"/>
              </w:rPr>
            </w:rPrChange>
          </w:rPr>
          <w:t xml:space="preserve"> needed both for single phase or two (2) phase steam.</w:t>
        </w:r>
      </w:ins>
    </w:p>
    <w:p w:rsidR="007B4E01" w:rsidRDefault="00E51A8C">
      <w:pPr>
        <w:pStyle w:val="ListParagraph"/>
        <w:numPr>
          <w:ilvl w:val="1"/>
          <w:numId w:val="91"/>
        </w:numPr>
        <w:ind w:left="1800" w:hanging="720"/>
        <w:jc w:val="both"/>
        <w:rPr>
          <w:ins w:id="4454" w:author="Alfiady" w:date="2016-10-05T14:59:00Z"/>
          <w:rFonts w:cs="Arial"/>
        </w:rPr>
        <w:pPrChange w:id="4455" w:author="herwin-azis" w:date="2016-12-14T09:44:00Z">
          <w:pPr>
            <w:pStyle w:val="ListParagraph"/>
            <w:ind w:left="1080"/>
            <w:jc w:val="both"/>
          </w:pPr>
        </w:pPrChange>
      </w:pPr>
      <w:ins w:id="4456" w:author="Alfiady" w:date="2016-10-03T14:22:00Z">
        <w:r w:rsidRPr="00A612A9">
          <w:rPr>
            <w:rFonts w:cs="Arial"/>
          </w:rPr>
          <w:t xml:space="preserve">The tracer chemicals are injected at the above well head trough double valve at flow tee. The </w:t>
        </w:r>
        <w:r w:rsidRPr="00EE658D">
          <w:rPr>
            <w:rFonts w:cs="Arial"/>
          </w:rPr>
          <w:t>samplers are collected between 10 – 50 meters down</w:t>
        </w:r>
        <w:r w:rsidR="007B4E01" w:rsidRPr="007B4E01">
          <w:rPr>
            <w:rFonts w:cs="Arial"/>
            <w:rPrChange w:id="4457" w:author="Alfiady" w:date="2016-10-03T15:34:00Z">
              <w:rPr>
                <w:color w:val="0000FF"/>
                <w:u w:val="single"/>
              </w:rPr>
            </w:rPrChange>
          </w:rPr>
          <w:t>stream of injection from sample ports on top and bottom of two phase line.</w:t>
        </w:r>
      </w:ins>
    </w:p>
    <w:p w:rsidR="007B4E01" w:rsidRDefault="00D7378B">
      <w:pPr>
        <w:pStyle w:val="ListParagraph"/>
        <w:numPr>
          <w:ilvl w:val="1"/>
          <w:numId w:val="91"/>
        </w:numPr>
        <w:ind w:left="1800" w:hanging="720"/>
        <w:jc w:val="both"/>
        <w:rPr>
          <w:ins w:id="4458" w:author="Alfiady" w:date="2016-12-05T09:39:00Z"/>
          <w:rFonts w:cs="Arial"/>
        </w:rPr>
        <w:pPrChange w:id="4459" w:author="herwin-azis" w:date="2016-12-14T09:44:00Z">
          <w:pPr>
            <w:ind w:hanging="360"/>
            <w:jc w:val="both"/>
          </w:pPr>
        </w:pPrChange>
      </w:pPr>
      <w:ins w:id="4460" w:author="Alfiady" w:date="2016-10-05T07:50:00Z">
        <w:r w:rsidRPr="00EC62C2">
          <w:rPr>
            <w:rFonts w:cs="Arial"/>
          </w:rPr>
          <w:t xml:space="preserve">The chemicals of tracer that should inject are SF6 for tracer </w:t>
        </w:r>
        <w:r w:rsidRPr="00A612A9">
          <w:rPr>
            <w:rFonts w:cs="Arial"/>
          </w:rPr>
          <w:t xml:space="preserve">in steam and Thermo Tracer </w:t>
        </w:r>
      </w:ins>
      <w:ins w:id="4461" w:author="Alfiady" w:date="2016-10-05T07:51:00Z">
        <w:r w:rsidRPr="00EE658D">
          <w:rPr>
            <w:rFonts w:cs="Arial"/>
          </w:rPr>
          <w:t>for tracer in brine.</w:t>
        </w:r>
      </w:ins>
    </w:p>
    <w:p w:rsidR="007B4E01" w:rsidRDefault="007B4E01">
      <w:pPr>
        <w:pStyle w:val="ListParagraph"/>
        <w:jc w:val="both"/>
        <w:rPr>
          <w:ins w:id="4462" w:author="Alfiady" w:date="2016-12-05T09:39:00Z"/>
          <w:rFonts w:cs="Arial"/>
        </w:rPr>
        <w:pPrChange w:id="4463" w:author="Alfiady" w:date="2016-12-05T09:39:00Z">
          <w:pPr>
            <w:ind w:hanging="360"/>
            <w:jc w:val="both"/>
          </w:pPr>
        </w:pPrChange>
      </w:pPr>
    </w:p>
    <w:p w:rsidR="007B4E01" w:rsidRDefault="007B4E01">
      <w:pPr>
        <w:pStyle w:val="Heading1"/>
        <w:numPr>
          <w:ilvl w:val="0"/>
          <w:numId w:val="83"/>
        </w:numPr>
        <w:ind w:hanging="720"/>
        <w:jc w:val="left"/>
        <w:rPr>
          <w:ins w:id="4464" w:author="Alfiady" w:date="2016-12-05T09:40:00Z"/>
          <w:rFonts w:cs="Arial"/>
        </w:rPr>
        <w:pPrChange w:id="4465" w:author="herwin-azis" w:date="2016-12-14T09:44:00Z">
          <w:pPr>
            <w:ind w:hanging="360"/>
            <w:jc w:val="both"/>
          </w:pPr>
        </w:pPrChange>
      </w:pPr>
      <w:ins w:id="4466" w:author="Alfiady" w:date="2016-12-05T09:39:00Z">
        <w:r w:rsidRPr="007B4E01">
          <w:rPr>
            <w:rFonts w:cs="Arial"/>
            <w:sz w:val="24"/>
            <w:rPrChange w:id="4467" w:author="herwin-azis" w:date="2016-12-14T09:44:00Z">
              <w:rPr>
                <w:rFonts w:cs="Arial"/>
                <w:b/>
                <w:color w:val="0000FF"/>
                <w:u w:val="single"/>
              </w:rPr>
            </w:rPrChange>
          </w:rPr>
          <w:t>Non Condensable Gas (NCG) wet test measurement</w:t>
        </w:r>
      </w:ins>
      <w:ins w:id="4468" w:author="herwin-azis" w:date="2016-12-14T15:05:00Z">
        <w:r w:rsidR="007F1267">
          <w:rPr>
            <w:rFonts w:cs="Arial"/>
            <w:sz w:val="24"/>
          </w:rPr>
          <w:t xml:space="preserve"> </w:t>
        </w:r>
      </w:ins>
    </w:p>
    <w:p w:rsidR="007B4E01" w:rsidRDefault="007B4E01">
      <w:pPr>
        <w:pStyle w:val="ListParagraph"/>
        <w:numPr>
          <w:ilvl w:val="0"/>
          <w:numId w:val="93"/>
        </w:numPr>
        <w:ind w:left="1800" w:hanging="720"/>
        <w:jc w:val="both"/>
        <w:rPr>
          <w:ins w:id="4469" w:author="Alfiady" w:date="2016-12-05T16:59:00Z"/>
          <w:del w:id="4470" w:author="herwin-azis" w:date="2016-12-14T14:46:00Z"/>
          <w:rFonts w:cs="Arial"/>
        </w:rPr>
        <w:pPrChange w:id="4471" w:author="herwin-azis" w:date="2016-12-14T09:45:00Z">
          <w:pPr>
            <w:pStyle w:val="ListParagraph"/>
            <w:numPr>
              <w:ilvl w:val="3"/>
              <w:numId w:val="70"/>
            </w:numPr>
            <w:ind w:left="1710" w:hanging="720"/>
            <w:jc w:val="both"/>
          </w:pPr>
        </w:pPrChange>
      </w:pPr>
      <w:ins w:id="4472" w:author="Alfiady" w:date="2016-12-05T16:59:00Z">
        <w:r w:rsidRPr="007B4E01">
          <w:rPr>
            <w:rFonts w:cs="Arial"/>
            <w:rPrChange w:id="4473" w:author="herwin-azis" w:date="2016-12-14T09:45:00Z">
              <w:rPr>
                <w:color w:val="0000FF"/>
                <w:u w:val="single"/>
              </w:rPr>
            </w:rPrChange>
          </w:rPr>
          <w:t>Wet test sample</w:t>
        </w:r>
      </w:ins>
      <w:ins w:id="4474" w:author="Alfiady" w:date="2016-12-05T17:04:00Z">
        <w:r w:rsidRPr="007B4E01">
          <w:rPr>
            <w:rFonts w:cs="Arial"/>
            <w:rPrChange w:id="4475" w:author="herwin-azis" w:date="2016-12-14T09:45:00Z">
              <w:rPr>
                <w:color w:val="0000FF"/>
                <w:u w:val="single"/>
              </w:rPr>
            </w:rPrChange>
          </w:rPr>
          <w:t xml:space="preserve"> should take in </w:t>
        </w:r>
      </w:ins>
      <w:ins w:id="4476" w:author="Alfiady" w:date="2016-12-05T17:05:00Z">
        <w:r w:rsidRPr="007B4E01">
          <w:rPr>
            <w:rFonts w:cs="Arial"/>
            <w:rPrChange w:id="4477" w:author="herwin-azis" w:date="2016-12-14T09:45:00Z">
              <w:rPr>
                <w:color w:val="0000FF"/>
                <w:u w:val="single"/>
              </w:rPr>
            </w:rPrChange>
          </w:rPr>
          <w:t>4 (four) specific well head pressure condition in each production well</w:t>
        </w:r>
      </w:ins>
      <w:ins w:id="4478" w:author="herwin-azis" w:date="2016-12-14T14:47:00Z">
        <w:r w:rsidR="00C831F8">
          <w:rPr>
            <w:rFonts w:cs="Arial"/>
          </w:rPr>
          <w:t>s during chemistry sampling</w:t>
        </w:r>
      </w:ins>
      <w:ins w:id="4479" w:author="Alfiady" w:date="2016-12-05T17:05:00Z">
        <w:del w:id="4480" w:author="herwin-azis" w:date="2016-12-14T14:47:00Z">
          <w:r w:rsidRPr="007B4E01">
            <w:rPr>
              <w:rFonts w:cs="Arial"/>
              <w:rPrChange w:id="4481" w:author="herwin-azis" w:date="2016-12-14T09:45:00Z">
                <w:rPr>
                  <w:color w:val="0000FF"/>
                  <w:u w:val="single"/>
                </w:rPr>
              </w:rPrChange>
            </w:rPr>
            <w:delText>s</w:delText>
          </w:r>
        </w:del>
        <w:del w:id="4482" w:author="herwin-azis" w:date="2016-12-14T14:46:00Z">
          <w:r w:rsidRPr="007B4E01">
            <w:rPr>
              <w:rFonts w:cs="Arial"/>
              <w:rPrChange w:id="4483" w:author="herwin-azis" w:date="2016-12-14T09:45:00Z">
                <w:rPr>
                  <w:color w:val="0000FF"/>
                  <w:u w:val="single"/>
                </w:rPr>
              </w:rPrChange>
            </w:rPr>
            <w:delText>.</w:delText>
          </w:r>
        </w:del>
      </w:ins>
    </w:p>
    <w:p w:rsidR="007B4E01" w:rsidRDefault="007B4E01">
      <w:pPr>
        <w:pStyle w:val="ListParagraph"/>
        <w:numPr>
          <w:ilvl w:val="0"/>
          <w:numId w:val="93"/>
        </w:numPr>
        <w:ind w:left="1800" w:hanging="720"/>
        <w:jc w:val="both"/>
        <w:rPr>
          <w:ins w:id="4484" w:author="Alfiady" w:date="2016-12-05T18:11:00Z"/>
          <w:rFonts w:cs="Arial"/>
        </w:rPr>
        <w:pPrChange w:id="4485" w:author="herwin-azis" w:date="2016-12-14T14:46:00Z">
          <w:pPr>
            <w:pStyle w:val="ListParagraph"/>
            <w:numPr>
              <w:ilvl w:val="3"/>
              <w:numId w:val="70"/>
            </w:numPr>
            <w:ind w:left="1710" w:hanging="720"/>
            <w:jc w:val="both"/>
          </w:pPr>
        </w:pPrChange>
      </w:pPr>
      <w:ins w:id="4486" w:author="Alfiady" w:date="2016-12-05T17:05:00Z">
        <w:del w:id="4487" w:author="herwin-azis" w:date="2016-12-14T14:46:00Z">
          <w:r w:rsidRPr="007B4E01">
            <w:rPr>
              <w:rFonts w:cs="Arial"/>
              <w:rPrChange w:id="4488" w:author="herwin-azis" w:date="2016-12-14T09:45:00Z">
                <w:rPr>
                  <w:color w:val="0000FF"/>
                  <w:u w:val="single"/>
                </w:rPr>
              </w:rPrChange>
            </w:rPr>
            <w:delText xml:space="preserve">NCG sample for wet test should take </w:delText>
          </w:r>
        </w:del>
      </w:ins>
      <w:ins w:id="4489" w:author="Alfiady" w:date="2016-12-05T18:08:00Z">
        <w:del w:id="4490" w:author="herwin-azis" w:date="2016-12-14T14:46:00Z">
          <w:r w:rsidRPr="007B4E01">
            <w:rPr>
              <w:rFonts w:cs="Arial"/>
              <w:rPrChange w:id="4491" w:author="herwin-azis" w:date="2016-12-14T09:45:00Z">
                <w:rPr>
                  <w:color w:val="0000FF"/>
                  <w:u w:val="single"/>
                </w:rPr>
              </w:rPrChange>
            </w:rPr>
            <w:delText xml:space="preserve">in </w:delText>
          </w:r>
        </w:del>
      </w:ins>
      <w:ins w:id="4492" w:author="Alfiady" w:date="2016-12-05T18:11:00Z">
        <w:del w:id="4493" w:author="herwin-azis" w:date="2016-12-14T14:46:00Z">
          <w:r w:rsidRPr="007B4E01">
            <w:rPr>
              <w:rFonts w:cs="Arial"/>
              <w:rPrChange w:id="4494" w:author="herwin-azis" w:date="2016-12-14T09:45:00Z">
                <w:rPr>
                  <w:color w:val="0000FF"/>
                  <w:u w:val="single"/>
                </w:rPr>
              </w:rPrChange>
            </w:rPr>
            <w:delText>the same</w:delText>
          </w:r>
        </w:del>
      </w:ins>
      <w:ins w:id="4495" w:author="Alfiady" w:date="2016-12-05T18:08:00Z">
        <w:del w:id="4496" w:author="herwin-azis" w:date="2016-12-14T14:46:00Z">
          <w:r w:rsidRPr="007B4E01">
            <w:rPr>
              <w:rFonts w:cs="Arial"/>
              <w:rPrChange w:id="4497" w:author="herwin-azis" w:date="2016-12-14T09:45:00Z">
                <w:rPr>
                  <w:color w:val="0000FF"/>
                  <w:u w:val="single"/>
                </w:rPr>
              </w:rPrChange>
            </w:rPr>
            <w:delText xml:space="preserve"> </w:delText>
          </w:r>
        </w:del>
      </w:ins>
      <w:ins w:id="4498" w:author="Alfiady" w:date="2016-12-05T18:11:00Z">
        <w:del w:id="4499" w:author="herwin-azis" w:date="2016-12-14T14:46:00Z">
          <w:r w:rsidRPr="007B4E01">
            <w:rPr>
              <w:rFonts w:cs="Arial"/>
              <w:rPrChange w:id="4500" w:author="herwin-azis" w:date="2016-12-14T09:45:00Z">
                <w:rPr>
                  <w:color w:val="0000FF"/>
                  <w:u w:val="single"/>
                </w:rPr>
              </w:rPrChange>
            </w:rPr>
            <w:delText>time</w:delText>
          </w:r>
        </w:del>
        <w:del w:id="4501" w:author="herwin-azis" w:date="2016-12-14T14:47:00Z">
          <w:r w:rsidRPr="007B4E01">
            <w:rPr>
              <w:rFonts w:cs="Arial"/>
              <w:rPrChange w:id="4502" w:author="herwin-azis" w:date="2016-12-14T09:45:00Z">
                <w:rPr>
                  <w:color w:val="0000FF"/>
                  <w:u w:val="single"/>
                </w:rPr>
              </w:rPrChange>
            </w:rPr>
            <w:delText xml:space="preserve"> </w:delText>
          </w:r>
        </w:del>
      </w:ins>
      <w:ins w:id="4503" w:author="Alfiady" w:date="2016-12-05T17:05:00Z">
        <w:del w:id="4504" w:author="herwin-azis" w:date="2016-12-14T14:46:00Z">
          <w:r w:rsidRPr="007B4E01">
            <w:rPr>
              <w:rFonts w:cs="Arial"/>
              <w:rPrChange w:id="4505" w:author="herwin-azis" w:date="2016-12-14T09:45:00Z">
                <w:rPr>
                  <w:color w:val="0000FF"/>
                  <w:u w:val="single"/>
                </w:rPr>
              </w:rPrChange>
            </w:rPr>
            <w:delText>during</w:delText>
          </w:r>
        </w:del>
        <w:del w:id="4506" w:author="herwin-azis" w:date="2016-12-14T14:47:00Z">
          <w:r w:rsidRPr="007B4E01">
            <w:rPr>
              <w:rFonts w:cs="Arial"/>
              <w:rPrChange w:id="4507" w:author="herwin-azis" w:date="2016-12-14T09:45:00Z">
                <w:rPr>
                  <w:color w:val="0000FF"/>
                  <w:u w:val="single"/>
                </w:rPr>
              </w:rPrChange>
            </w:rPr>
            <w:delText xml:space="preserve"> chemistry sampling</w:delText>
          </w:r>
        </w:del>
      </w:ins>
      <w:ins w:id="4508" w:author="herwin-azis" w:date="2016-12-14T14:46:00Z">
        <w:r w:rsidR="00C831F8">
          <w:rPr>
            <w:rFonts w:cs="Arial"/>
          </w:rPr>
          <w:t>.</w:t>
        </w:r>
      </w:ins>
    </w:p>
    <w:p w:rsidR="007B4E01" w:rsidRPr="007B4E01" w:rsidRDefault="007B4E01">
      <w:pPr>
        <w:pStyle w:val="ListParagraph"/>
        <w:numPr>
          <w:ilvl w:val="0"/>
          <w:numId w:val="93"/>
        </w:numPr>
        <w:ind w:left="1800" w:hanging="720"/>
        <w:jc w:val="both"/>
        <w:rPr>
          <w:ins w:id="4509" w:author="herwin-azis" w:date="2016-12-14T15:05:00Z"/>
          <w:rFonts w:cs="Arial"/>
          <w:rPrChange w:id="4510" w:author="herwin-azis" w:date="2016-12-14T15:05:00Z">
            <w:rPr>
              <w:ins w:id="4511" w:author="herwin-azis" w:date="2016-12-14T15:05:00Z"/>
              <w:rFonts w:cs="Arial"/>
              <w:spacing w:val="-3"/>
            </w:rPr>
          </w:rPrChange>
        </w:rPr>
        <w:pPrChange w:id="4512" w:author="herwin-azis" w:date="2016-12-14T09:45:00Z">
          <w:pPr>
            <w:pStyle w:val="ListParagraph"/>
            <w:numPr>
              <w:ilvl w:val="3"/>
              <w:numId w:val="70"/>
            </w:numPr>
            <w:ind w:left="1710" w:hanging="720"/>
            <w:jc w:val="both"/>
          </w:pPr>
        </w:pPrChange>
      </w:pPr>
      <w:ins w:id="4513" w:author="Alfiady" w:date="2016-12-05T18:11:00Z">
        <w:del w:id="4514" w:author="herwin-azis" w:date="2016-12-14T14:47:00Z">
          <w:r w:rsidRPr="007B4E01">
            <w:rPr>
              <w:rFonts w:cs="Arial"/>
              <w:spacing w:val="-3"/>
              <w:rPrChange w:id="4515" w:author="herwin-azis" w:date="2016-12-14T09:45:00Z">
                <w:rPr>
                  <w:color w:val="0000FF"/>
                  <w:u w:val="single"/>
                </w:rPr>
              </w:rPrChange>
            </w:rPr>
            <w:delText>In performing</w:delText>
          </w:r>
        </w:del>
      </w:ins>
      <w:ins w:id="4516" w:author="herwin-azis" w:date="2016-12-14T14:48:00Z">
        <w:r w:rsidR="001D3701">
          <w:rPr>
            <w:rFonts w:cs="Arial"/>
            <w:spacing w:val="-3"/>
          </w:rPr>
          <w:t>F</w:t>
        </w:r>
      </w:ins>
      <w:ins w:id="4517" w:author="herwin-azis" w:date="2016-12-14T14:47:00Z">
        <w:r w:rsidR="001D3701">
          <w:rPr>
            <w:rFonts w:cs="Arial"/>
            <w:spacing w:val="-3"/>
          </w:rPr>
          <w:t xml:space="preserve">or wet </w:t>
        </w:r>
      </w:ins>
      <w:ins w:id="4518" w:author="Alfiady" w:date="2016-12-05T18:11:00Z">
        <w:del w:id="4519" w:author="herwin-azis" w:date="2016-12-14T14:47:00Z">
          <w:r w:rsidRPr="007B4E01">
            <w:rPr>
              <w:rFonts w:cs="Arial"/>
              <w:spacing w:val="-3"/>
              <w:rPrChange w:id="4520" w:author="herwin-azis" w:date="2016-12-14T09:45:00Z">
                <w:rPr>
                  <w:color w:val="0000FF"/>
                  <w:u w:val="single"/>
                </w:rPr>
              </w:rPrChange>
            </w:rPr>
            <w:delText xml:space="preserve"> </w:delText>
          </w:r>
        </w:del>
      </w:ins>
      <w:ins w:id="4521" w:author="Alfiady" w:date="2016-12-05T18:12:00Z">
        <w:del w:id="4522" w:author="herwin-azis" w:date="2016-12-14T14:47:00Z">
          <w:r w:rsidRPr="007B4E01">
            <w:rPr>
              <w:rFonts w:cs="Arial"/>
              <w:spacing w:val="-3"/>
              <w:rPrChange w:id="4523" w:author="herwin-azis" w:date="2016-12-14T09:45:00Z">
                <w:rPr>
                  <w:color w:val="0000FF"/>
                  <w:u w:val="single"/>
                </w:rPr>
              </w:rPrChange>
            </w:rPr>
            <w:delText xml:space="preserve">wet </w:delText>
          </w:r>
        </w:del>
      </w:ins>
      <w:ins w:id="4524" w:author="Alfiady" w:date="2016-12-05T18:11:00Z">
        <w:r w:rsidRPr="007B4E01">
          <w:rPr>
            <w:rFonts w:cs="Arial"/>
            <w:spacing w:val="-3"/>
            <w:rPrChange w:id="4525" w:author="herwin-azis" w:date="2016-12-14T09:45:00Z">
              <w:rPr>
                <w:color w:val="0000FF"/>
                <w:u w:val="single"/>
              </w:rPr>
            </w:rPrChange>
          </w:rPr>
          <w:t>test</w:t>
        </w:r>
      </w:ins>
      <w:ins w:id="4526" w:author="herwin-azis" w:date="2016-12-14T14:48:00Z">
        <w:r w:rsidR="001D3701">
          <w:rPr>
            <w:rFonts w:cs="Arial"/>
            <w:spacing w:val="-3"/>
          </w:rPr>
          <w:t xml:space="preserve"> measurement</w:t>
        </w:r>
      </w:ins>
      <w:ins w:id="4527" w:author="Alfiady" w:date="2016-12-05T18:11:00Z">
        <w:r w:rsidRPr="007B4E01">
          <w:rPr>
            <w:rFonts w:cs="Arial"/>
            <w:spacing w:val="-3"/>
            <w:rPrChange w:id="4528" w:author="herwin-azis" w:date="2016-12-14T09:45:00Z">
              <w:rPr>
                <w:color w:val="0000FF"/>
                <w:u w:val="single"/>
              </w:rPr>
            </w:rPrChange>
          </w:rPr>
          <w:t>, the CONTRACTOR shall provide special tools and equipment</w:t>
        </w:r>
      </w:ins>
      <w:ins w:id="4529" w:author="herwin-azis" w:date="2016-12-14T14:53:00Z">
        <w:r w:rsidR="001D3701">
          <w:rPr>
            <w:rFonts w:cs="Arial"/>
            <w:spacing w:val="-3"/>
          </w:rPr>
          <w:t>s</w:t>
        </w:r>
      </w:ins>
      <w:ins w:id="4530" w:author="Alfiady" w:date="2016-12-05T18:11:00Z">
        <w:del w:id="4531" w:author="herwin-azis" w:date="2016-12-14T14:48:00Z">
          <w:r w:rsidRPr="007B4E01">
            <w:rPr>
              <w:rFonts w:cs="Arial"/>
              <w:spacing w:val="-3"/>
              <w:rPrChange w:id="4532" w:author="herwin-azis" w:date="2016-12-14T09:45:00Z">
                <w:rPr>
                  <w:color w:val="0000FF"/>
                  <w:u w:val="single"/>
                </w:rPr>
              </w:rPrChange>
            </w:rPr>
            <w:delText>’s</w:delText>
          </w:r>
        </w:del>
        <w:r w:rsidRPr="007B4E01">
          <w:rPr>
            <w:rFonts w:cs="Arial"/>
            <w:spacing w:val="-3"/>
            <w:rPrChange w:id="4533" w:author="herwin-azis" w:date="2016-12-14T09:45:00Z">
              <w:rPr>
                <w:color w:val="0000FF"/>
                <w:u w:val="single"/>
              </w:rPr>
            </w:rPrChange>
          </w:rPr>
          <w:t xml:space="preserve"> required to perform the tracer </w:t>
        </w:r>
      </w:ins>
      <w:ins w:id="4534" w:author="Alfiady" w:date="2016-12-05T18:12:00Z">
        <w:r w:rsidRPr="007B4E01">
          <w:rPr>
            <w:rFonts w:cs="Arial"/>
            <w:spacing w:val="-3"/>
            <w:rPrChange w:id="4535" w:author="herwin-azis" w:date="2016-12-14T09:45:00Z">
              <w:rPr>
                <w:color w:val="0000FF"/>
                <w:u w:val="single"/>
              </w:rPr>
            </w:rPrChange>
          </w:rPr>
          <w:t>wet</w:t>
        </w:r>
      </w:ins>
      <w:ins w:id="4536" w:author="Alfiady" w:date="2016-12-05T18:11:00Z">
        <w:r w:rsidRPr="007B4E01">
          <w:rPr>
            <w:rFonts w:cs="Arial"/>
            <w:spacing w:val="-3"/>
            <w:rPrChange w:id="4537" w:author="herwin-azis" w:date="2016-12-14T09:45:00Z">
              <w:rPr>
                <w:color w:val="0000FF"/>
                <w:u w:val="single"/>
              </w:rPr>
            </w:rPrChange>
          </w:rPr>
          <w:t xml:space="preserve"> test.</w:t>
        </w:r>
      </w:ins>
    </w:p>
    <w:p w:rsidR="007F1267" w:rsidRDefault="007F1267" w:rsidP="007F1267">
      <w:pPr>
        <w:pStyle w:val="Heading3"/>
        <w:numPr>
          <w:ilvl w:val="0"/>
          <w:numId w:val="88"/>
        </w:numPr>
        <w:tabs>
          <w:tab w:val="left" w:pos="0"/>
          <w:tab w:val="left" w:pos="720"/>
          <w:tab w:val="left" w:pos="1800"/>
        </w:tabs>
        <w:spacing w:before="0"/>
        <w:ind w:left="1800" w:hanging="720"/>
        <w:jc w:val="both"/>
        <w:rPr>
          <w:ins w:id="4538" w:author="herwin-azis" w:date="2016-12-14T15:05:00Z"/>
          <w:b w:val="0"/>
          <w:color w:val="000000" w:themeColor="text1"/>
          <w:spacing w:val="-3"/>
        </w:rPr>
      </w:pPr>
      <w:ins w:id="4539" w:author="herwin-azis" w:date="2016-12-14T15:05:00Z">
        <w:r>
          <w:rPr>
            <w:rFonts w:ascii="Times New Roman" w:hAnsi="Times New Roman" w:cs="Times New Roman"/>
            <w:b w:val="0"/>
            <w:color w:val="000000" w:themeColor="text1"/>
            <w:spacing w:val="-3"/>
          </w:rPr>
          <w:t>This work considered as optional work as per requested by the COMPANY</w:t>
        </w:r>
      </w:ins>
      <w:ins w:id="4540" w:author="herwin-azis" w:date="2016-12-14T15:06:00Z">
        <w:r>
          <w:rPr>
            <w:rFonts w:ascii="Times New Roman" w:hAnsi="Times New Roman" w:cs="Times New Roman"/>
            <w:b w:val="0"/>
            <w:color w:val="000000" w:themeColor="text1"/>
            <w:spacing w:val="-3"/>
          </w:rPr>
          <w:t xml:space="preserve"> through </w:t>
        </w:r>
      </w:ins>
      <w:ins w:id="4541" w:author="herwin-azis" w:date="2016-12-14T15:05:00Z">
        <w:r>
          <w:rPr>
            <w:rFonts w:ascii="Times New Roman" w:hAnsi="Times New Roman" w:cs="Times New Roman"/>
            <w:b w:val="0"/>
            <w:color w:val="000000" w:themeColor="text1"/>
            <w:spacing w:val="-3"/>
          </w:rPr>
          <w:t>Instruction to Perform (ITP)</w:t>
        </w:r>
      </w:ins>
      <w:ins w:id="4542" w:author="herwin-azis" w:date="2016-12-14T15:06:00Z">
        <w:r>
          <w:rPr>
            <w:rFonts w:ascii="Times New Roman" w:hAnsi="Times New Roman" w:cs="Times New Roman"/>
            <w:b w:val="0"/>
            <w:color w:val="000000" w:themeColor="text1"/>
            <w:spacing w:val="-3"/>
          </w:rPr>
          <w:t>.</w:t>
        </w:r>
      </w:ins>
    </w:p>
    <w:p w:rsidR="007B4E01" w:rsidDel="00B0468C" w:rsidRDefault="007B4E01">
      <w:pPr>
        <w:pStyle w:val="ListParagraph"/>
        <w:ind w:left="1800"/>
        <w:jc w:val="both"/>
        <w:rPr>
          <w:ins w:id="4543" w:author="Alfiady" w:date="2016-12-05T09:42:00Z"/>
          <w:del w:id="4544" w:author="herwin-azis" w:date="2016-12-15T11:00:00Z"/>
          <w:rFonts w:cs="Arial"/>
        </w:rPr>
        <w:pPrChange w:id="4545" w:author="herwin-azis" w:date="2016-12-14T15:05:00Z">
          <w:pPr>
            <w:pStyle w:val="ListParagraph"/>
            <w:numPr>
              <w:ilvl w:val="3"/>
              <w:numId w:val="70"/>
            </w:numPr>
            <w:ind w:left="1710" w:hanging="720"/>
            <w:jc w:val="both"/>
          </w:pPr>
        </w:pPrChange>
      </w:pPr>
      <w:ins w:id="4546" w:author="Alfiady" w:date="2016-12-05T18:11:00Z">
        <w:r w:rsidRPr="007B4E01">
          <w:rPr>
            <w:rFonts w:cs="Arial"/>
            <w:spacing w:val="-3"/>
            <w:rPrChange w:id="4547" w:author="herwin-azis" w:date="2016-12-14T09:45:00Z">
              <w:rPr>
                <w:color w:val="0000FF"/>
                <w:u w:val="single"/>
              </w:rPr>
            </w:rPrChange>
          </w:rPr>
          <w:t xml:space="preserve"> </w:t>
        </w:r>
      </w:ins>
    </w:p>
    <w:p w:rsidR="007B4E01" w:rsidRPr="007B4E01" w:rsidDel="00B0468C" w:rsidRDefault="007B4E01">
      <w:pPr>
        <w:pStyle w:val="ListParagraph"/>
        <w:ind w:left="1800"/>
        <w:jc w:val="both"/>
        <w:rPr>
          <w:ins w:id="4548" w:author="Alfiady" w:date="2016-12-05T09:39:00Z"/>
          <w:del w:id="4549" w:author="herwin-azis" w:date="2016-12-15T11:00:00Z"/>
          <w:rFonts w:cs="Arial"/>
          <w:b/>
          <w:rPrChange w:id="4550" w:author="Alfiady" w:date="2016-12-05T09:40:00Z">
            <w:rPr>
              <w:ins w:id="4551" w:author="Alfiady" w:date="2016-12-05T09:39:00Z"/>
              <w:del w:id="4552" w:author="herwin-azis" w:date="2016-12-15T11:00:00Z"/>
              <w:rFonts w:cs="Arial"/>
            </w:rPr>
          </w:rPrChange>
        </w:rPr>
        <w:pPrChange w:id="4553" w:author="herwin-azis" w:date="2016-12-15T11:00:00Z">
          <w:pPr>
            <w:ind w:hanging="360"/>
            <w:jc w:val="both"/>
          </w:pPr>
        </w:pPrChange>
      </w:pPr>
    </w:p>
    <w:p w:rsidR="007B4E01" w:rsidRDefault="007B4E01">
      <w:pPr>
        <w:jc w:val="both"/>
        <w:rPr>
          <w:ins w:id="4554" w:author="Alfiady" w:date="2016-12-05T18:14:00Z"/>
          <w:del w:id="4555" w:author="herwin-azis" w:date="2016-12-14T09:46:00Z"/>
          <w:rFonts w:cs="Arial"/>
        </w:rPr>
        <w:pPrChange w:id="4556" w:author="Alfiady" w:date="2016-12-05T09:39:00Z">
          <w:pPr>
            <w:ind w:hanging="360"/>
            <w:jc w:val="both"/>
          </w:pPr>
        </w:pPrChange>
      </w:pPr>
    </w:p>
    <w:p w:rsidR="007B4E01" w:rsidRDefault="007B4E01">
      <w:pPr>
        <w:jc w:val="both"/>
        <w:rPr>
          <w:ins w:id="4557" w:author="Alfiady" w:date="2016-12-05T18:14:00Z"/>
          <w:del w:id="4558" w:author="herwin-azis" w:date="2016-12-14T09:46:00Z"/>
          <w:rFonts w:cs="Arial"/>
        </w:rPr>
        <w:pPrChange w:id="4559" w:author="Alfiady" w:date="2016-12-05T09:39:00Z">
          <w:pPr>
            <w:ind w:hanging="360"/>
            <w:jc w:val="both"/>
          </w:pPr>
        </w:pPrChange>
      </w:pPr>
    </w:p>
    <w:p w:rsidR="007B4E01" w:rsidRDefault="007B4E01">
      <w:pPr>
        <w:jc w:val="both"/>
        <w:rPr>
          <w:ins w:id="4560" w:author="Alfiady" w:date="2016-12-05T18:14:00Z"/>
          <w:del w:id="4561" w:author="herwin-azis" w:date="2016-12-14T09:46:00Z"/>
          <w:rFonts w:cs="Arial"/>
        </w:rPr>
        <w:pPrChange w:id="4562" w:author="Alfiady" w:date="2016-12-05T09:39:00Z">
          <w:pPr>
            <w:ind w:hanging="360"/>
            <w:jc w:val="both"/>
          </w:pPr>
        </w:pPrChange>
      </w:pPr>
    </w:p>
    <w:p w:rsidR="007B4E01" w:rsidRDefault="007B4E01">
      <w:pPr>
        <w:jc w:val="both"/>
        <w:rPr>
          <w:ins w:id="4563" w:author="Alfiady" w:date="2016-09-23T10:31:00Z"/>
          <w:del w:id="4564" w:author="herwin-azis" w:date="2016-12-14T09:46:00Z"/>
          <w:rFonts w:cs="Arial"/>
        </w:rPr>
        <w:pPrChange w:id="4565" w:author="Alfiady" w:date="2016-12-05T09:39:00Z">
          <w:pPr>
            <w:ind w:hanging="360"/>
            <w:jc w:val="both"/>
          </w:pPr>
        </w:pPrChange>
      </w:pPr>
    </w:p>
    <w:p w:rsidR="00036E4B" w:rsidRPr="00601760" w:rsidRDefault="00036E4B" w:rsidP="00036E4B">
      <w:pPr>
        <w:ind w:hanging="360"/>
        <w:jc w:val="both"/>
        <w:rPr>
          <w:ins w:id="4566" w:author="Alfiady" w:date="2016-09-23T10:31:00Z"/>
          <w:rFonts w:cs="Arial"/>
        </w:rPr>
      </w:pPr>
    </w:p>
    <w:p w:rsidR="007B4E01" w:rsidRPr="00F72FED" w:rsidRDefault="007B4E01">
      <w:pPr>
        <w:pStyle w:val="ListParagraph"/>
        <w:numPr>
          <w:ilvl w:val="0"/>
          <w:numId w:val="95"/>
        </w:numPr>
        <w:ind w:left="720" w:hanging="720"/>
        <w:rPr>
          <w:ins w:id="4567" w:author="Alfiady" w:date="2016-10-05T06:49:00Z"/>
          <w:b/>
          <w:szCs w:val="24"/>
          <w:rPrChange w:id="4568" w:author="herwin-azis" w:date="2016-12-15T11:01:00Z">
            <w:rPr>
              <w:ins w:id="4569" w:author="Alfiady" w:date="2016-10-05T06:49:00Z"/>
            </w:rPr>
          </w:rPrChange>
        </w:rPr>
        <w:pPrChange w:id="4570" w:author="herwin-azis" w:date="2016-12-14T10:39:00Z">
          <w:pPr>
            <w:numPr>
              <w:numId w:val="52"/>
            </w:numPr>
            <w:ind w:left="360" w:hanging="360"/>
            <w:jc w:val="both"/>
          </w:pPr>
        </w:pPrChange>
      </w:pPr>
      <w:ins w:id="4571" w:author="Alfiady" w:date="2016-10-04T07:16:00Z">
        <w:r w:rsidRPr="00F72FED">
          <w:rPr>
            <w:b/>
            <w:szCs w:val="24"/>
            <w:rPrChange w:id="4572" w:author="herwin-azis" w:date="2016-12-15T11:01:00Z">
              <w:rPr>
                <w:rFonts w:cs="Arial"/>
                <w:color w:val="0000FF"/>
                <w:u w:val="single"/>
              </w:rPr>
            </w:rPrChange>
          </w:rPr>
          <w:t>SCHEDULE ACTIVITY</w:t>
        </w:r>
      </w:ins>
    </w:p>
    <w:p w:rsidR="007B4E01" w:rsidRDefault="007B4E01">
      <w:pPr>
        <w:pStyle w:val="Heading1"/>
        <w:numPr>
          <w:ilvl w:val="0"/>
          <w:numId w:val="103"/>
        </w:numPr>
        <w:ind w:left="1170" w:hanging="450"/>
        <w:jc w:val="left"/>
        <w:rPr>
          <w:ins w:id="4573" w:author="Alfiady" w:date="2016-10-05T06:57:00Z"/>
          <w:rFonts w:cs="Arial"/>
          <w:szCs w:val="24"/>
        </w:rPr>
        <w:pPrChange w:id="4574" w:author="herwin-azis" w:date="2016-12-14T10:46:00Z">
          <w:pPr>
            <w:numPr>
              <w:numId w:val="52"/>
            </w:numPr>
            <w:ind w:left="360" w:hanging="360"/>
            <w:jc w:val="both"/>
          </w:pPr>
        </w:pPrChange>
      </w:pPr>
      <w:ins w:id="4575" w:author="Alfiady" w:date="2016-10-05T06:49:00Z">
        <w:del w:id="4576" w:author="herwin-azis" w:date="2016-12-14T10:40:00Z">
          <w:r w:rsidRPr="007B4E01">
            <w:rPr>
              <w:rFonts w:cs="Arial"/>
              <w:b w:val="0"/>
              <w:sz w:val="24"/>
              <w:szCs w:val="24"/>
              <w:rPrChange w:id="4577" w:author="Alfiady" w:date="2016-10-05T15:22:00Z">
                <w:rPr>
                  <w:rFonts w:cs="Arial"/>
                  <w:color w:val="0000FF"/>
                  <w:u w:val="single"/>
                </w:rPr>
              </w:rPrChange>
            </w:rPr>
            <w:delText xml:space="preserve">3.1 </w:delText>
          </w:r>
        </w:del>
      </w:ins>
      <w:ins w:id="4578" w:author="Alfiady" w:date="2016-10-05T06:54:00Z">
        <w:del w:id="4579" w:author="herwin-azis" w:date="2016-12-14T14:37:00Z">
          <w:r w:rsidRPr="007B4E01">
            <w:rPr>
              <w:rFonts w:cs="Arial"/>
              <w:b w:val="0"/>
              <w:sz w:val="24"/>
              <w:szCs w:val="24"/>
              <w:rPrChange w:id="4580" w:author="Alfiady" w:date="2016-10-05T15:22:00Z">
                <w:rPr>
                  <w:rFonts w:cs="Arial"/>
                  <w:color w:val="0000FF"/>
                  <w:u w:val="single"/>
                </w:rPr>
              </w:rPrChange>
            </w:rPr>
            <w:delText>Chemistry Sampling and Tracer Flow Test (TFT</w:delText>
          </w:r>
          <w:r w:rsidRPr="007B4E01">
            <w:rPr>
              <w:rFonts w:cs="Arial"/>
              <w:sz w:val="24"/>
              <w:szCs w:val="24"/>
              <w:rPrChange w:id="4581" w:author="Alfiady" w:date="2016-10-05T06:57:00Z">
                <w:rPr>
                  <w:rFonts w:cs="Arial"/>
                  <w:color w:val="0000FF"/>
                  <w:u w:val="single"/>
                </w:rPr>
              </w:rPrChange>
            </w:rPr>
            <w:delText>)</w:delText>
          </w:r>
        </w:del>
      </w:ins>
      <w:ins w:id="4582" w:author="herwin-azis" w:date="2016-12-14T14:37:00Z">
        <w:r w:rsidR="007A7AD9">
          <w:rPr>
            <w:rFonts w:cs="Arial"/>
            <w:b w:val="0"/>
            <w:sz w:val="24"/>
            <w:szCs w:val="24"/>
          </w:rPr>
          <w:t xml:space="preserve">Sampling </w:t>
        </w:r>
      </w:ins>
    </w:p>
    <w:p w:rsidR="007B4E01" w:rsidRDefault="00975ABD">
      <w:pPr>
        <w:pStyle w:val="Heading2"/>
        <w:numPr>
          <w:ilvl w:val="0"/>
          <w:numId w:val="101"/>
        </w:numPr>
        <w:tabs>
          <w:tab w:val="left" w:pos="900"/>
        </w:tabs>
        <w:ind w:left="1440" w:hanging="270"/>
        <w:jc w:val="both"/>
        <w:rPr>
          <w:ins w:id="4583" w:author="Alfiady" w:date="2016-10-05T07:09:00Z"/>
          <w:szCs w:val="24"/>
        </w:rPr>
        <w:pPrChange w:id="4584" w:author="herwin-azis" w:date="2016-12-14T10:42:00Z">
          <w:pPr>
            <w:numPr>
              <w:numId w:val="52"/>
            </w:numPr>
            <w:ind w:left="360" w:hanging="360"/>
            <w:jc w:val="both"/>
          </w:pPr>
        </w:pPrChange>
      </w:pPr>
      <w:ins w:id="4585" w:author="Alfiady" w:date="2016-10-05T06:58:00Z">
        <w:del w:id="4586" w:author="herwin-azis" w:date="2016-12-14T10:40:00Z">
          <w:r w:rsidDel="008C56C3">
            <w:rPr>
              <w:sz w:val="24"/>
              <w:szCs w:val="24"/>
            </w:rPr>
            <w:delText>3.1.1</w:delText>
          </w:r>
        </w:del>
      </w:ins>
      <w:ins w:id="4587" w:author="Alfiady" w:date="2016-10-05T07:47:00Z">
        <w:del w:id="4588" w:author="herwin-azis" w:date="2016-12-14T10:40:00Z">
          <w:r w:rsidR="00D7378B" w:rsidDel="008C56C3">
            <w:rPr>
              <w:sz w:val="24"/>
              <w:szCs w:val="24"/>
            </w:rPr>
            <w:delText xml:space="preserve"> </w:delText>
          </w:r>
        </w:del>
      </w:ins>
      <w:ins w:id="4589" w:author="Alfiady" w:date="2016-10-05T07:09:00Z">
        <w:r w:rsidR="007B4E01" w:rsidRPr="007B4E01">
          <w:rPr>
            <w:sz w:val="24"/>
            <w:szCs w:val="24"/>
            <w:rPrChange w:id="4590" w:author="Alfiady" w:date="2016-10-05T07:09:00Z">
              <w:rPr>
                <w:color w:val="0000FF"/>
                <w:u w:val="single"/>
              </w:rPr>
            </w:rPrChange>
          </w:rPr>
          <w:t>Chemistry and tracer flo</w:t>
        </w:r>
      </w:ins>
      <w:ins w:id="4591" w:author="Faishal Dwi Ismail" w:date="2017-01-04T10:15:00Z">
        <w:r w:rsidR="00265846">
          <w:rPr>
            <w:sz w:val="24"/>
            <w:szCs w:val="24"/>
          </w:rPr>
          <w:t>w</w:t>
        </w:r>
      </w:ins>
      <w:ins w:id="4592" w:author="Alfiady" w:date="2016-10-05T07:09:00Z">
        <w:del w:id="4593" w:author="Faishal Dwi Ismail" w:date="2017-01-04T10:15:00Z">
          <w:r w:rsidR="007B4E01" w:rsidRPr="007B4E01" w:rsidDel="00265846">
            <w:rPr>
              <w:sz w:val="24"/>
              <w:szCs w:val="24"/>
              <w:rPrChange w:id="4594" w:author="Alfiady" w:date="2016-10-05T07:09:00Z">
                <w:rPr>
                  <w:color w:val="0000FF"/>
                  <w:u w:val="single"/>
                </w:rPr>
              </w:rPrChange>
            </w:rPr>
            <w:delText>e</w:delText>
          </w:r>
        </w:del>
        <w:r w:rsidR="007B4E01" w:rsidRPr="007B4E01">
          <w:rPr>
            <w:sz w:val="24"/>
            <w:szCs w:val="24"/>
            <w:rPrChange w:id="4595" w:author="Alfiady" w:date="2016-10-05T07:09:00Z">
              <w:rPr>
                <w:color w:val="0000FF"/>
                <w:u w:val="single"/>
              </w:rPr>
            </w:rPrChange>
          </w:rPr>
          <w:t xml:space="preserve"> test (TFT) will conduct </w:t>
        </w:r>
      </w:ins>
      <w:ins w:id="4596" w:author="Alfiady" w:date="2016-10-05T07:11:00Z">
        <w:r w:rsidR="00087DED">
          <w:rPr>
            <w:sz w:val="24"/>
            <w:szCs w:val="24"/>
          </w:rPr>
          <w:t>during</w:t>
        </w:r>
      </w:ins>
      <w:ins w:id="4597" w:author="Alfiady" w:date="2016-10-05T07:09:00Z">
        <w:r w:rsidR="007B4E01" w:rsidRPr="007B4E01">
          <w:rPr>
            <w:sz w:val="24"/>
            <w:szCs w:val="24"/>
            <w:rPrChange w:id="4598" w:author="Alfiady" w:date="2016-10-05T07:09:00Z">
              <w:rPr>
                <w:color w:val="0000FF"/>
                <w:u w:val="single"/>
              </w:rPr>
            </w:rPrChange>
          </w:rPr>
          <w:t xml:space="preserve"> production test</w:t>
        </w:r>
      </w:ins>
      <w:ins w:id="4599" w:author="herwin-azis" w:date="2016-12-14T10:42:00Z">
        <w:r w:rsidR="008C56C3">
          <w:rPr>
            <w:sz w:val="24"/>
            <w:szCs w:val="24"/>
          </w:rPr>
          <w:t xml:space="preserve">. </w:t>
        </w:r>
      </w:ins>
      <w:ins w:id="4600" w:author="Alfiady" w:date="2016-10-05T07:11:00Z">
        <w:del w:id="4601" w:author="herwin-azis" w:date="2016-12-14T10:42:00Z">
          <w:r w:rsidR="00087DED" w:rsidDel="008C56C3">
            <w:rPr>
              <w:sz w:val="24"/>
              <w:szCs w:val="24"/>
            </w:rPr>
            <w:delText xml:space="preserve"> and </w:delText>
          </w:r>
        </w:del>
      </w:ins>
      <w:ins w:id="4602" w:author="Alfiady" w:date="2016-10-05T07:33:00Z">
        <w:r>
          <w:rPr>
            <w:sz w:val="24"/>
            <w:szCs w:val="24"/>
          </w:rPr>
          <w:t>COMPANY</w:t>
        </w:r>
      </w:ins>
      <w:ins w:id="4603" w:author="Alfiady" w:date="2016-10-05T07:11:00Z">
        <w:r>
          <w:rPr>
            <w:sz w:val="24"/>
            <w:szCs w:val="24"/>
          </w:rPr>
          <w:t xml:space="preserve"> will inform</w:t>
        </w:r>
      </w:ins>
      <w:ins w:id="4604" w:author="Alfiady" w:date="2016-10-05T07:33:00Z">
        <w:r>
          <w:rPr>
            <w:sz w:val="24"/>
            <w:szCs w:val="24"/>
          </w:rPr>
          <w:t xml:space="preserve"> to CONTRACTOR</w:t>
        </w:r>
      </w:ins>
      <w:ins w:id="4605" w:author="Alfiady" w:date="2016-10-05T07:11:00Z">
        <w:r>
          <w:rPr>
            <w:sz w:val="24"/>
            <w:szCs w:val="24"/>
          </w:rPr>
          <w:t xml:space="preserve"> regarding the schedule </w:t>
        </w:r>
      </w:ins>
      <w:ins w:id="4606" w:author="Alfiady" w:date="2016-10-05T07:30:00Z">
        <w:r>
          <w:rPr>
            <w:sz w:val="24"/>
            <w:szCs w:val="24"/>
          </w:rPr>
          <w:t xml:space="preserve">minimum </w:t>
        </w:r>
        <w:del w:id="4607" w:author="herwin-azis" w:date="2016-12-14T14:49:00Z">
          <w:r w:rsidDel="001D3701">
            <w:rPr>
              <w:sz w:val="24"/>
              <w:szCs w:val="24"/>
            </w:rPr>
            <w:delText>2 weeks</w:delText>
          </w:r>
        </w:del>
      </w:ins>
      <w:ins w:id="4608" w:author="herwin-azis" w:date="2016-12-14T14:49:00Z">
        <w:r w:rsidR="001D3701">
          <w:rPr>
            <w:sz w:val="24"/>
            <w:szCs w:val="24"/>
          </w:rPr>
          <w:t>10 days</w:t>
        </w:r>
      </w:ins>
      <w:ins w:id="4609" w:author="Alfiady" w:date="2016-10-05T07:30:00Z">
        <w:r>
          <w:rPr>
            <w:sz w:val="24"/>
            <w:szCs w:val="24"/>
          </w:rPr>
          <w:t xml:space="preserve"> before activity.</w:t>
        </w:r>
      </w:ins>
    </w:p>
    <w:p w:rsidR="007B4E01" w:rsidRDefault="00D7378B">
      <w:pPr>
        <w:pStyle w:val="Heading2"/>
        <w:numPr>
          <w:ilvl w:val="0"/>
          <w:numId w:val="101"/>
        </w:numPr>
        <w:ind w:left="1440" w:hanging="270"/>
        <w:jc w:val="both"/>
        <w:rPr>
          <w:ins w:id="4610" w:author="Alfiady" w:date="2016-10-05T15:19:00Z"/>
          <w:szCs w:val="24"/>
        </w:rPr>
        <w:pPrChange w:id="4611" w:author="herwin-azis" w:date="2016-12-14T10:42:00Z">
          <w:pPr>
            <w:numPr>
              <w:numId w:val="52"/>
            </w:numPr>
            <w:ind w:left="360" w:hanging="360"/>
            <w:jc w:val="both"/>
          </w:pPr>
        </w:pPrChange>
      </w:pPr>
      <w:ins w:id="4612" w:author="Alfiady" w:date="2016-10-05T07:44:00Z">
        <w:del w:id="4613" w:author="herwin-azis" w:date="2016-12-14T10:41:00Z">
          <w:r w:rsidDel="008C56C3">
            <w:rPr>
              <w:sz w:val="24"/>
              <w:szCs w:val="24"/>
            </w:rPr>
            <w:delText>3.</w:delText>
          </w:r>
        </w:del>
        <w:del w:id="4614" w:author="herwin-azis" w:date="2016-12-14T10:40:00Z">
          <w:r w:rsidDel="008C56C3">
            <w:rPr>
              <w:sz w:val="24"/>
              <w:szCs w:val="24"/>
            </w:rPr>
            <w:delText xml:space="preserve">1.2 </w:delText>
          </w:r>
        </w:del>
        <w:del w:id="4615" w:author="herwin-azis" w:date="2016-12-14T10:43:00Z">
          <w:r w:rsidDel="008C56C3">
            <w:rPr>
              <w:sz w:val="24"/>
              <w:szCs w:val="24"/>
            </w:rPr>
            <w:delText>Chemistry</w:delText>
          </w:r>
        </w:del>
      </w:ins>
      <w:ins w:id="4616" w:author="Alfiady" w:date="2016-10-05T07:05:00Z">
        <w:del w:id="4617" w:author="herwin-azis" w:date="2016-12-14T10:43:00Z">
          <w:r w:rsidR="00FC6057" w:rsidDel="008C56C3">
            <w:rPr>
              <w:sz w:val="24"/>
              <w:szCs w:val="24"/>
            </w:rPr>
            <w:delText xml:space="preserve"> </w:delText>
          </w:r>
        </w:del>
      </w:ins>
      <w:ins w:id="4618" w:author="Alfiady" w:date="2016-10-05T07:06:00Z">
        <w:del w:id="4619" w:author="herwin-azis" w:date="2016-12-14T10:43:00Z">
          <w:r w:rsidR="00FC6057" w:rsidDel="008C56C3">
            <w:rPr>
              <w:sz w:val="24"/>
              <w:szCs w:val="24"/>
            </w:rPr>
            <w:delText xml:space="preserve">sampling </w:delText>
          </w:r>
        </w:del>
      </w:ins>
      <w:ins w:id="4620" w:author="Alfiady" w:date="2016-10-05T07:05:00Z">
        <w:del w:id="4621" w:author="herwin-azis" w:date="2016-12-14T10:43:00Z">
          <w:r w:rsidR="00FC6057" w:rsidDel="008C56C3">
            <w:rPr>
              <w:sz w:val="24"/>
              <w:szCs w:val="24"/>
            </w:rPr>
            <w:delText xml:space="preserve">and </w:delText>
          </w:r>
        </w:del>
        <w:r w:rsidR="00FC6057">
          <w:rPr>
            <w:sz w:val="24"/>
            <w:szCs w:val="24"/>
          </w:rPr>
          <w:t>Tracer</w:t>
        </w:r>
      </w:ins>
      <w:ins w:id="4622" w:author="Alfiady" w:date="2016-10-05T07:06:00Z">
        <w:r w:rsidR="00FC6057">
          <w:rPr>
            <w:sz w:val="24"/>
            <w:szCs w:val="24"/>
          </w:rPr>
          <w:t xml:space="preserve"> Flow Test </w:t>
        </w:r>
      </w:ins>
      <w:ins w:id="4623" w:author="herwin-azis" w:date="2016-12-14T10:43:00Z">
        <w:r w:rsidR="008C56C3">
          <w:rPr>
            <w:sz w:val="24"/>
            <w:szCs w:val="24"/>
          </w:rPr>
          <w:t xml:space="preserve">and chemistry sampling </w:t>
        </w:r>
      </w:ins>
      <w:ins w:id="4624" w:author="Alfiady" w:date="2016-10-05T07:06:00Z">
        <w:r w:rsidR="00FC6057">
          <w:rPr>
            <w:sz w:val="24"/>
            <w:szCs w:val="24"/>
          </w:rPr>
          <w:t>will conduct</w:t>
        </w:r>
      </w:ins>
      <w:ins w:id="4625" w:author="herwin-azis" w:date="2016-12-14T10:43:00Z">
        <w:r w:rsidR="008C56C3">
          <w:rPr>
            <w:sz w:val="24"/>
            <w:szCs w:val="24"/>
          </w:rPr>
          <w:t xml:space="preserve">ed in sequence. </w:t>
        </w:r>
      </w:ins>
      <w:ins w:id="4626" w:author="Alfiady" w:date="2016-10-05T07:06:00Z">
        <w:del w:id="4627" w:author="herwin-azis" w:date="2016-12-14T10:43:00Z">
          <w:r w:rsidR="00FC6057" w:rsidDel="008C56C3">
            <w:rPr>
              <w:sz w:val="24"/>
              <w:szCs w:val="24"/>
            </w:rPr>
            <w:delText xml:space="preserve"> at the same time. At the time tracer </w:delText>
          </w:r>
        </w:del>
        <w:del w:id="4628" w:author="herwin-azis" w:date="2016-12-14T10:44:00Z">
          <w:r w:rsidR="00FC6057" w:rsidDel="008C56C3">
            <w:rPr>
              <w:sz w:val="24"/>
              <w:szCs w:val="24"/>
            </w:rPr>
            <w:delText xml:space="preserve">flow test </w:delText>
          </w:r>
        </w:del>
      </w:ins>
      <w:ins w:id="4629" w:author="Alfiady" w:date="2016-10-05T07:07:00Z">
        <w:del w:id="4630" w:author="herwin-azis" w:date="2016-12-14T10:44:00Z">
          <w:r w:rsidR="00FC6057" w:rsidDel="008C56C3">
            <w:rPr>
              <w:sz w:val="24"/>
              <w:szCs w:val="24"/>
            </w:rPr>
            <w:delText>(</w:delText>
          </w:r>
        </w:del>
        <w:r w:rsidR="00FC6057">
          <w:rPr>
            <w:sz w:val="24"/>
            <w:szCs w:val="24"/>
          </w:rPr>
          <w:t>TFT</w:t>
        </w:r>
        <w:del w:id="4631" w:author="herwin-azis" w:date="2016-12-14T10:44:00Z">
          <w:r w:rsidR="00FC6057" w:rsidDel="008C56C3">
            <w:rPr>
              <w:sz w:val="24"/>
              <w:szCs w:val="24"/>
            </w:rPr>
            <w:delText>)</w:delText>
          </w:r>
        </w:del>
        <w:r w:rsidR="00FC6057">
          <w:rPr>
            <w:sz w:val="24"/>
            <w:szCs w:val="24"/>
          </w:rPr>
          <w:t xml:space="preserve"> </w:t>
        </w:r>
      </w:ins>
      <w:ins w:id="4632" w:author="herwin-azis" w:date="2016-12-14T10:44:00Z">
        <w:r w:rsidR="008C56C3">
          <w:rPr>
            <w:sz w:val="24"/>
            <w:szCs w:val="24"/>
          </w:rPr>
          <w:t xml:space="preserve">will be performed </w:t>
        </w:r>
      </w:ins>
      <w:ins w:id="4633" w:author="Alfiady" w:date="2016-10-05T07:06:00Z">
        <w:del w:id="4634" w:author="herwin-azis" w:date="2016-12-14T10:44:00Z">
          <w:r w:rsidR="00FC6057" w:rsidDel="008C56C3">
            <w:rPr>
              <w:sz w:val="24"/>
              <w:szCs w:val="24"/>
            </w:rPr>
            <w:delText xml:space="preserve">should </w:delText>
          </w:r>
        </w:del>
      </w:ins>
      <w:ins w:id="4635" w:author="Alfiady" w:date="2016-10-05T07:07:00Z">
        <w:del w:id="4636" w:author="herwin-azis" w:date="2016-12-14T10:44:00Z">
          <w:r w:rsidR="00FC6057" w:rsidDel="008C56C3">
            <w:rPr>
              <w:sz w:val="24"/>
              <w:szCs w:val="24"/>
            </w:rPr>
            <w:delText>perform</w:delText>
          </w:r>
        </w:del>
      </w:ins>
      <w:ins w:id="4637" w:author="Alfiady" w:date="2016-10-05T07:53:00Z">
        <w:del w:id="4638" w:author="herwin-azis" w:date="2016-12-14T10:44:00Z">
          <w:r w:rsidR="00772737" w:rsidDel="008C56C3">
            <w:rPr>
              <w:sz w:val="24"/>
              <w:szCs w:val="24"/>
            </w:rPr>
            <w:delText>ing</w:delText>
          </w:r>
        </w:del>
      </w:ins>
      <w:ins w:id="4639" w:author="Alfiady" w:date="2016-10-05T07:07:00Z">
        <w:del w:id="4640" w:author="herwin-azis" w:date="2016-12-14T10:44:00Z">
          <w:r w:rsidR="00772737" w:rsidDel="008C56C3">
            <w:rPr>
              <w:sz w:val="24"/>
              <w:szCs w:val="24"/>
            </w:rPr>
            <w:delText xml:space="preserve"> first after that conduct</w:delText>
          </w:r>
        </w:del>
      </w:ins>
      <w:ins w:id="4641" w:author="herwin-azis" w:date="2016-12-14T10:44:00Z">
        <w:r w:rsidR="008C56C3">
          <w:rPr>
            <w:sz w:val="24"/>
            <w:szCs w:val="24"/>
          </w:rPr>
          <w:t>earlier before</w:t>
        </w:r>
      </w:ins>
      <w:ins w:id="4642" w:author="Alfiady" w:date="2016-10-05T07:07:00Z">
        <w:r w:rsidR="00FC6057">
          <w:rPr>
            <w:sz w:val="24"/>
            <w:szCs w:val="24"/>
          </w:rPr>
          <w:t xml:space="preserve"> chemistry sampling</w:t>
        </w:r>
      </w:ins>
      <w:ins w:id="4643" w:author="herwin-azis" w:date="2016-12-14T10:44:00Z">
        <w:r w:rsidR="008C56C3">
          <w:rPr>
            <w:sz w:val="24"/>
            <w:szCs w:val="24"/>
          </w:rPr>
          <w:t>.</w:t>
        </w:r>
      </w:ins>
    </w:p>
    <w:p w:rsidR="007B4E01" w:rsidRDefault="007B4E01">
      <w:pPr>
        <w:rPr>
          <w:ins w:id="4644" w:author="Alfiady" w:date="2016-10-05T06:57:00Z"/>
        </w:rPr>
        <w:pPrChange w:id="4645" w:author="Alfiady" w:date="2016-10-05T15:19:00Z">
          <w:pPr>
            <w:numPr>
              <w:numId w:val="52"/>
            </w:numPr>
            <w:ind w:left="360" w:hanging="360"/>
            <w:jc w:val="both"/>
          </w:pPr>
        </w:pPrChange>
      </w:pPr>
    </w:p>
    <w:p w:rsidR="007B4E01" w:rsidRDefault="007960BD">
      <w:pPr>
        <w:pStyle w:val="Heading1"/>
        <w:numPr>
          <w:ilvl w:val="0"/>
          <w:numId w:val="103"/>
        </w:numPr>
        <w:ind w:left="1170" w:hanging="450"/>
        <w:jc w:val="left"/>
        <w:rPr>
          <w:ins w:id="4646" w:author="Alfiady" w:date="2016-10-05T07:31:00Z"/>
          <w:rFonts w:cs="Arial"/>
          <w:szCs w:val="24"/>
        </w:rPr>
        <w:pPrChange w:id="4647" w:author="herwin-azis" w:date="2016-12-14T10:46:00Z">
          <w:pPr>
            <w:numPr>
              <w:numId w:val="52"/>
            </w:numPr>
            <w:ind w:left="360" w:hanging="360"/>
            <w:jc w:val="both"/>
          </w:pPr>
        </w:pPrChange>
      </w:pPr>
      <w:ins w:id="4648" w:author="Alfiady" w:date="2016-10-05T06:57:00Z">
        <w:del w:id="4649" w:author="herwin-azis" w:date="2016-12-14T10:46:00Z">
          <w:r w:rsidRPr="00183EBA" w:rsidDel="008C56C3">
            <w:rPr>
              <w:rFonts w:cs="Arial"/>
              <w:b w:val="0"/>
              <w:sz w:val="24"/>
              <w:szCs w:val="24"/>
            </w:rPr>
            <w:delText>3.2</w:delText>
          </w:r>
        </w:del>
        <w:r w:rsidRPr="00183EBA">
          <w:rPr>
            <w:rFonts w:cs="Arial"/>
            <w:b w:val="0"/>
            <w:sz w:val="24"/>
            <w:szCs w:val="24"/>
          </w:rPr>
          <w:t xml:space="preserve"> </w:t>
        </w:r>
      </w:ins>
      <w:ins w:id="4650" w:author="Alfiady" w:date="2016-10-05T06:55:00Z">
        <w:del w:id="4651" w:author="herwin-azis" w:date="2016-12-14T10:47:00Z">
          <w:r w:rsidR="007B4E01" w:rsidRPr="007B4E01">
            <w:rPr>
              <w:rFonts w:cs="Arial"/>
              <w:b w:val="0"/>
              <w:sz w:val="24"/>
              <w:szCs w:val="24"/>
              <w:rPrChange w:id="4652" w:author="Alfiady" w:date="2016-10-05T15:22:00Z">
                <w:rPr>
                  <w:rFonts w:cs="Arial"/>
                  <w:color w:val="0000FF"/>
                  <w:u w:val="single"/>
                </w:rPr>
              </w:rPrChange>
            </w:rPr>
            <w:delText xml:space="preserve">Chemistry Sample and Tracer Flow Test </w:delText>
          </w:r>
        </w:del>
        <w:r w:rsidR="007B4E01" w:rsidRPr="007B4E01">
          <w:rPr>
            <w:rFonts w:cs="Arial"/>
            <w:b w:val="0"/>
            <w:sz w:val="24"/>
            <w:szCs w:val="24"/>
            <w:rPrChange w:id="4653" w:author="Alfiady" w:date="2016-10-05T15:22:00Z">
              <w:rPr>
                <w:rFonts w:cs="Arial"/>
                <w:color w:val="0000FF"/>
                <w:u w:val="single"/>
              </w:rPr>
            </w:rPrChange>
          </w:rPr>
          <w:t>Analysis</w:t>
        </w:r>
      </w:ins>
      <w:ins w:id="4654" w:author="herwin-azis" w:date="2016-12-14T10:47:00Z">
        <w:r w:rsidR="00160302">
          <w:rPr>
            <w:rFonts w:cs="Arial"/>
            <w:b w:val="0"/>
            <w:sz w:val="24"/>
            <w:szCs w:val="24"/>
          </w:rPr>
          <w:t xml:space="preserve"> result</w:t>
        </w:r>
      </w:ins>
      <w:ins w:id="4655" w:author="herwin-azis" w:date="2016-12-14T14:37:00Z">
        <w:r w:rsidR="007A7AD9">
          <w:rPr>
            <w:rFonts w:cs="Arial"/>
            <w:b w:val="0"/>
            <w:sz w:val="24"/>
            <w:szCs w:val="24"/>
          </w:rPr>
          <w:t xml:space="preserve"> </w:t>
        </w:r>
      </w:ins>
    </w:p>
    <w:p w:rsidR="007B4E01" w:rsidRPr="00921188" w:rsidRDefault="007B4E01">
      <w:pPr>
        <w:pStyle w:val="ListParagraph"/>
        <w:spacing w:after="120"/>
        <w:ind w:left="1260"/>
        <w:contextualSpacing/>
        <w:jc w:val="both"/>
        <w:rPr>
          <w:ins w:id="4656" w:author="Alfiady" w:date="2016-10-05T15:06:00Z"/>
          <w:del w:id="4657" w:author="herwin-azis" w:date="2016-12-14T10:58:00Z"/>
          <w:rPrChange w:id="4658" w:author="herwin-azis" w:date="2016-12-15T10:59:00Z">
            <w:rPr>
              <w:ins w:id="4659" w:author="Alfiady" w:date="2016-10-05T15:06:00Z"/>
              <w:del w:id="4660" w:author="herwin-azis" w:date="2016-12-14T10:58:00Z"/>
              <w:rFonts w:cs="Arial"/>
              <w:spacing w:val="-3"/>
              <w:szCs w:val="24"/>
            </w:rPr>
          </w:rPrChange>
        </w:rPr>
        <w:pPrChange w:id="4661" w:author="herwin-azis" w:date="2016-12-15T11:00:00Z">
          <w:pPr>
            <w:numPr>
              <w:numId w:val="52"/>
            </w:numPr>
            <w:ind w:left="360" w:hanging="360"/>
            <w:jc w:val="both"/>
          </w:pPr>
        </w:pPrChange>
      </w:pPr>
      <w:ins w:id="4662" w:author="Alfiady" w:date="2016-10-05T07:31:00Z">
        <w:del w:id="4663" w:author="herwin-azis" w:date="2016-12-14T10:47:00Z">
          <w:r w:rsidRPr="00921188">
            <w:rPr>
              <w:rPrChange w:id="4664" w:author="herwin-azis" w:date="2016-12-15T10:59:00Z">
                <w:rPr>
                  <w:color w:val="0000FF"/>
                  <w:u w:val="single"/>
                </w:rPr>
              </w:rPrChange>
            </w:rPr>
            <w:delText>3.2.</w:delText>
          </w:r>
        </w:del>
      </w:ins>
      <w:ins w:id="4665" w:author="Alfiady" w:date="2016-10-05T08:00:00Z">
        <w:del w:id="4666" w:author="herwin-azis" w:date="2016-12-14T10:47:00Z">
          <w:r w:rsidRPr="00921188">
            <w:rPr>
              <w:rPrChange w:id="4667" w:author="herwin-azis" w:date="2016-12-15T10:59:00Z">
                <w:rPr>
                  <w:color w:val="0000FF"/>
                  <w:u w:val="single"/>
                </w:rPr>
              </w:rPrChange>
            </w:rPr>
            <w:delText>1</w:delText>
          </w:r>
        </w:del>
        <w:del w:id="4668" w:author="herwin-azis" w:date="2016-12-14T10:56:00Z">
          <w:r w:rsidRPr="00921188">
            <w:rPr>
              <w:rPrChange w:id="4669" w:author="herwin-azis" w:date="2016-12-15T10:59:00Z">
                <w:rPr>
                  <w:color w:val="0000FF"/>
                  <w:u w:val="single"/>
                </w:rPr>
              </w:rPrChange>
            </w:rPr>
            <w:delText xml:space="preserve"> </w:delText>
          </w:r>
        </w:del>
      </w:ins>
      <w:ins w:id="4670" w:author="Alfiady" w:date="2016-10-05T07:54:00Z">
        <w:r w:rsidRPr="00921188">
          <w:rPr>
            <w:rPrChange w:id="4671" w:author="herwin-azis" w:date="2016-12-15T10:59:00Z">
              <w:rPr>
                <w:color w:val="0000FF"/>
                <w:u w:val="single"/>
              </w:rPr>
            </w:rPrChange>
          </w:rPr>
          <w:t>In analysis chemistry and tracer flow test sample</w:t>
        </w:r>
      </w:ins>
      <w:ins w:id="4672" w:author="Alfiady" w:date="2016-10-05T08:00:00Z">
        <w:r w:rsidRPr="00921188">
          <w:rPr>
            <w:rPrChange w:id="4673" w:author="herwin-azis" w:date="2016-12-15T10:59:00Z">
              <w:rPr>
                <w:rFonts w:cs="Arial"/>
                <w:color w:val="0000FF"/>
                <w:spacing w:val="-3"/>
                <w:u w:val="single"/>
              </w:rPr>
            </w:rPrChange>
          </w:rPr>
          <w:t>s</w:t>
        </w:r>
      </w:ins>
      <w:ins w:id="4674" w:author="Alfiady" w:date="2016-10-05T07:53:00Z">
        <w:r w:rsidRPr="00921188">
          <w:rPr>
            <w:rPrChange w:id="4675" w:author="herwin-azis" w:date="2016-12-15T10:59:00Z">
              <w:rPr>
                <w:color w:val="0000FF"/>
                <w:u w:val="single"/>
              </w:rPr>
            </w:rPrChange>
          </w:rPr>
          <w:t>, the CONTRACTOR sh</w:t>
        </w:r>
      </w:ins>
      <w:ins w:id="4676" w:author="Alfiady" w:date="2016-10-05T07:55:00Z">
        <w:r w:rsidRPr="00921188">
          <w:rPr>
            <w:rPrChange w:id="4677" w:author="herwin-azis" w:date="2016-12-15T10:59:00Z">
              <w:rPr>
                <w:rFonts w:cs="Arial"/>
                <w:color w:val="0000FF"/>
                <w:spacing w:val="-3"/>
                <w:u w:val="single"/>
              </w:rPr>
            </w:rPrChange>
          </w:rPr>
          <w:t>ould</w:t>
        </w:r>
      </w:ins>
      <w:ins w:id="4678" w:author="Alfiady" w:date="2016-10-05T07:53:00Z">
        <w:r w:rsidRPr="00921188">
          <w:rPr>
            <w:rPrChange w:id="4679" w:author="herwin-azis" w:date="2016-12-15T10:59:00Z">
              <w:rPr>
                <w:color w:val="0000FF"/>
                <w:u w:val="single"/>
              </w:rPr>
            </w:rPrChange>
          </w:rPr>
          <w:t xml:space="preserve"> provide </w:t>
        </w:r>
      </w:ins>
      <w:ins w:id="4680" w:author="Alfiady" w:date="2016-10-05T07:55:00Z">
        <w:r w:rsidR="00AE38C3" w:rsidRPr="00921188">
          <w:rPr>
            <w:rPrChange w:id="4681" w:author="herwin-azis" w:date="2016-12-15T10:59:00Z">
              <w:rPr>
                <w:rFonts w:cs="Arial"/>
                <w:spacing w:val="-3"/>
                <w:szCs w:val="24"/>
              </w:rPr>
            </w:rPrChange>
          </w:rPr>
          <w:t>the</w:t>
        </w:r>
      </w:ins>
      <w:ins w:id="4682" w:author="Alfiady" w:date="2016-10-05T14:51:00Z">
        <w:r w:rsidR="00AE38C3" w:rsidRPr="00921188">
          <w:rPr>
            <w:rPrChange w:id="4683" w:author="herwin-azis" w:date="2016-12-15T10:59:00Z">
              <w:rPr>
                <w:rFonts w:cs="Arial"/>
                <w:spacing w:val="-3"/>
                <w:szCs w:val="24"/>
              </w:rPr>
            </w:rPrChange>
          </w:rPr>
          <w:t xml:space="preserve"> </w:t>
        </w:r>
      </w:ins>
      <w:ins w:id="4684" w:author="Alfiady" w:date="2016-10-05T07:55:00Z">
        <w:r w:rsidRPr="00921188">
          <w:rPr>
            <w:rPrChange w:id="4685" w:author="herwin-azis" w:date="2016-12-15T10:59:00Z">
              <w:rPr>
                <w:rFonts w:cs="Arial"/>
                <w:color w:val="0000FF"/>
                <w:spacing w:val="-3"/>
                <w:u w:val="single"/>
              </w:rPr>
            </w:rPrChange>
          </w:rPr>
          <w:t xml:space="preserve">result of chemistry </w:t>
        </w:r>
        <w:r w:rsidR="00AE38C3" w:rsidRPr="00921188">
          <w:rPr>
            <w:rPrChange w:id="4686" w:author="herwin-azis" w:date="2016-12-15T10:59:00Z">
              <w:rPr>
                <w:rFonts w:cs="Arial"/>
                <w:spacing w:val="-3"/>
                <w:szCs w:val="24"/>
              </w:rPr>
            </w:rPrChange>
          </w:rPr>
          <w:t xml:space="preserve">and tracer flow test analysis </w:t>
        </w:r>
      </w:ins>
      <w:ins w:id="4687" w:author="Alfiady" w:date="2016-10-05T14:42:00Z">
        <w:r w:rsidR="00AE38C3" w:rsidRPr="00921188">
          <w:rPr>
            <w:rPrChange w:id="4688" w:author="herwin-azis" w:date="2016-12-15T10:59:00Z">
              <w:rPr>
                <w:rFonts w:cs="Arial"/>
                <w:spacing w:val="-3"/>
                <w:szCs w:val="24"/>
              </w:rPr>
            </w:rPrChange>
          </w:rPr>
          <w:t>m</w:t>
        </w:r>
        <w:del w:id="4689" w:author="herwin-azis" w:date="2016-12-14T14:49:00Z">
          <w:r w:rsidR="00AE38C3" w:rsidRPr="00921188" w:rsidDel="001D3701">
            <w:rPr>
              <w:rPrChange w:id="4690" w:author="herwin-azis" w:date="2016-12-15T10:59:00Z">
                <w:rPr>
                  <w:rFonts w:cs="Arial"/>
                  <w:spacing w:val="-3"/>
                  <w:szCs w:val="24"/>
                </w:rPr>
              </w:rPrChange>
            </w:rPr>
            <w:delText>inimum</w:delText>
          </w:r>
        </w:del>
      </w:ins>
      <w:ins w:id="4691" w:author="herwin-azis" w:date="2016-12-14T14:49:00Z">
        <w:r w:rsidR="001D3701" w:rsidRPr="00921188">
          <w:rPr>
            <w:rPrChange w:id="4692" w:author="herwin-azis" w:date="2016-12-15T10:59:00Z">
              <w:rPr>
                <w:rFonts w:cs="Arial"/>
                <w:spacing w:val="-3"/>
                <w:szCs w:val="24"/>
              </w:rPr>
            </w:rPrChange>
          </w:rPr>
          <w:t>aximum</w:t>
        </w:r>
      </w:ins>
      <w:ins w:id="4693" w:author="Alfiady" w:date="2016-10-05T07:55:00Z">
        <w:r w:rsidRPr="00921188">
          <w:rPr>
            <w:rPrChange w:id="4694" w:author="herwin-azis" w:date="2016-12-15T10:59:00Z">
              <w:rPr>
                <w:rFonts w:cs="Arial"/>
                <w:color w:val="0000FF"/>
                <w:spacing w:val="-3"/>
                <w:u w:val="single"/>
              </w:rPr>
            </w:rPrChange>
          </w:rPr>
          <w:t xml:space="preserve"> </w:t>
        </w:r>
      </w:ins>
      <w:ins w:id="4695" w:author="Alfiady" w:date="2016-10-05T14:42:00Z">
        <w:r w:rsidR="00AE38C3" w:rsidRPr="00921188">
          <w:rPr>
            <w:rPrChange w:id="4696" w:author="herwin-azis" w:date="2016-12-15T10:59:00Z">
              <w:rPr>
                <w:rFonts w:cs="Arial"/>
                <w:spacing w:val="-3"/>
                <w:szCs w:val="24"/>
              </w:rPr>
            </w:rPrChange>
          </w:rPr>
          <w:t>3</w:t>
        </w:r>
      </w:ins>
      <w:ins w:id="4697" w:author="Alfiady" w:date="2016-10-05T07:55:00Z">
        <w:r w:rsidRPr="00921188">
          <w:rPr>
            <w:rPrChange w:id="4698" w:author="herwin-azis" w:date="2016-12-15T10:59:00Z">
              <w:rPr>
                <w:rFonts w:cs="Arial"/>
                <w:color w:val="0000FF"/>
                <w:spacing w:val="-3"/>
                <w:u w:val="single"/>
              </w:rPr>
            </w:rPrChange>
          </w:rPr>
          <w:t xml:space="preserve"> weeks after sample </w:t>
        </w:r>
      </w:ins>
      <w:ins w:id="4699" w:author="Alfiady" w:date="2016-10-05T07:58:00Z">
        <w:r w:rsidRPr="00921188">
          <w:rPr>
            <w:rPrChange w:id="4700" w:author="herwin-azis" w:date="2016-12-15T10:59:00Z">
              <w:rPr>
                <w:rFonts w:cs="Arial"/>
                <w:color w:val="0000FF"/>
                <w:spacing w:val="-3"/>
                <w:u w:val="single"/>
              </w:rPr>
            </w:rPrChange>
          </w:rPr>
          <w:t>arrive in CONTRACTOR laboratory</w:t>
        </w:r>
      </w:ins>
      <w:ins w:id="4701" w:author="herwin-azis" w:date="2016-12-14T14:50:00Z">
        <w:r w:rsidR="001D3701" w:rsidRPr="00921188">
          <w:rPr>
            <w:rPrChange w:id="4702" w:author="herwin-azis" w:date="2016-12-15T10:59:00Z">
              <w:rPr>
                <w:rFonts w:cs="Arial"/>
                <w:spacing w:val="-3"/>
                <w:szCs w:val="24"/>
              </w:rPr>
            </w:rPrChange>
          </w:rPr>
          <w:t xml:space="preserve"> due to </w:t>
        </w:r>
      </w:ins>
      <w:ins w:id="4703" w:author="Alfiady" w:date="2016-10-05T07:58:00Z">
        <w:del w:id="4704" w:author="herwin-azis" w:date="2016-12-14T14:50:00Z">
          <w:r w:rsidRPr="00921188">
            <w:rPr>
              <w:rPrChange w:id="4705" w:author="herwin-azis" w:date="2016-12-15T10:59:00Z">
                <w:rPr>
                  <w:rFonts w:cs="Arial"/>
                  <w:color w:val="0000FF"/>
                  <w:spacing w:val="-3"/>
                  <w:u w:val="single"/>
                </w:rPr>
              </w:rPrChange>
            </w:rPr>
            <w:delText xml:space="preserve">. </w:delText>
          </w:r>
        </w:del>
      </w:ins>
      <w:ins w:id="4706" w:author="Alfiady" w:date="2016-10-05T07:53:00Z">
        <w:del w:id="4707" w:author="herwin-azis" w:date="2016-12-14T14:50:00Z">
          <w:r w:rsidRPr="00921188">
            <w:rPr>
              <w:rPrChange w:id="4708" w:author="herwin-azis" w:date="2016-12-15T10:59:00Z">
                <w:rPr>
                  <w:color w:val="0000FF"/>
                  <w:u w:val="single"/>
                </w:rPr>
              </w:rPrChange>
            </w:rPr>
            <w:delText xml:space="preserve"> </w:delText>
          </w:r>
        </w:del>
      </w:ins>
      <w:ins w:id="4709" w:author="herwin-azis" w:date="2016-12-14T10:53:00Z">
        <w:r w:rsidR="00160302" w:rsidRPr="00921188">
          <w:rPr>
            <w:rPrChange w:id="4710" w:author="herwin-azis" w:date="2016-12-15T10:59:00Z">
              <w:rPr>
                <w:rFonts w:cs="Arial"/>
                <w:spacing w:val="-3"/>
                <w:szCs w:val="24"/>
              </w:rPr>
            </w:rPrChange>
          </w:rPr>
          <w:t xml:space="preserve">analysis result will be used </w:t>
        </w:r>
      </w:ins>
      <w:ins w:id="4711" w:author="herwin-azis" w:date="2016-12-14T10:57:00Z">
        <w:r w:rsidR="00D1553C" w:rsidRPr="00921188">
          <w:rPr>
            <w:rPrChange w:id="4712" w:author="herwin-azis" w:date="2016-12-15T10:59:00Z">
              <w:rPr>
                <w:rFonts w:cs="Arial"/>
                <w:spacing w:val="-3"/>
                <w:szCs w:val="24"/>
              </w:rPr>
            </w:rPrChange>
          </w:rPr>
          <w:t xml:space="preserve">as guidance </w:t>
        </w:r>
      </w:ins>
      <w:ins w:id="4713" w:author="herwin-azis" w:date="2016-12-14T10:58:00Z">
        <w:r w:rsidR="00D1553C" w:rsidRPr="00921188">
          <w:rPr>
            <w:rPrChange w:id="4714" w:author="herwin-azis" w:date="2016-12-15T10:59:00Z">
              <w:rPr>
                <w:rFonts w:cs="Arial"/>
                <w:spacing w:val="-3"/>
                <w:szCs w:val="24"/>
              </w:rPr>
            </w:rPrChange>
          </w:rPr>
          <w:t xml:space="preserve">for planning </w:t>
        </w:r>
      </w:ins>
      <w:ins w:id="4715" w:author="herwin-azis" w:date="2016-12-14T10:57:00Z">
        <w:r w:rsidR="00D1553C" w:rsidRPr="00921188">
          <w:rPr>
            <w:rPrChange w:id="4716" w:author="herwin-azis" w:date="2016-12-15T10:59:00Z">
              <w:rPr>
                <w:rFonts w:cs="Arial"/>
                <w:spacing w:val="-3"/>
                <w:szCs w:val="24"/>
              </w:rPr>
            </w:rPrChange>
          </w:rPr>
          <w:t>and decision</w:t>
        </w:r>
      </w:ins>
      <w:ins w:id="4717" w:author="herwin-azis" w:date="2016-12-14T10:58:00Z">
        <w:r w:rsidR="00D1553C" w:rsidRPr="00921188">
          <w:rPr>
            <w:rPrChange w:id="4718" w:author="herwin-azis" w:date="2016-12-15T10:59:00Z">
              <w:rPr>
                <w:rFonts w:cs="Arial"/>
                <w:spacing w:val="-3"/>
                <w:szCs w:val="24"/>
              </w:rPr>
            </w:rPrChange>
          </w:rPr>
          <w:t xml:space="preserve"> </w:t>
        </w:r>
      </w:ins>
      <w:ins w:id="4719" w:author="Alfiady" w:date="2016-10-05T07:53:00Z">
        <w:del w:id="4720" w:author="herwin-azis" w:date="2016-12-14T10:56:00Z">
          <w:r w:rsidRPr="00921188">
            <w:rPr>
              <w:rPrChange w:id="4721" w:author="herwin-azis" w:date="2016-12-15T10:59:00Z">
                <w:rPr>
                  <w:color w:val="0000FF"/>
                  <w:u w:val="single"/>
                </w:rPr>
              </w:rPrChange>
            </w:rPr>
            <w:delText>Since it’</w:delText>
          </w:r>
        </w:del>
      </w:ins>
      <w:ins w:id="4722" w:author="herwin-azis" w:date="2016-12-14T14:51:00Z">
        <w:r w:rsidR="001D3701" w:rsidRPr="00921188">
          <w:rPr>
            <w:rPrChange w:id="4723" w:author="herwin-azis" w:date="2016-12-15T10:59:00Z">
              <w:rPr>
                <w:rFonts w:cs="Arial"/>
                <w:spacing w:val="-3"/>
                <w:szCs w:val="24"/>
              </w:rPr>
            </w:rPrChange>
          </w:rPr>
          <w:t>for</w:t>
        </w:r>
      </w:ins>
      <w:ins w:id="4724" w:author="herwin-azis" w:date="2016-12-14T10:57:00Z">
        <w:r w:rsidR="00D1553C" w:rsidRPr="00921188">
          <w:rPr>
            <w:rPrChange w:id="4725" w:author="herwin-azis" w:date="2016-12-15T10:59:00Z">
              <w:rPr>
                <w:rFonts w:cs="Arial"/>
                <w:spacing w:val="-3"/>
                <w:szCs w:val="24"/>
              </w:rPr>
            </w:rPrChange>
          </w:rPr>
          <w:t xml:space="preserve"> </w:t>
        </w:r>
      </w:ins>
      <w:ins w:id="4726" w:author="herwin-azis" w:date="2016-12-14T10:58:00Z">
        <w:r w:rsidR="00D1553C" w:rsidRPr="00921188">
          <w:rPr>
            <w:rPrChange w:id="4727" w:author="herwin-azis" w:date="2016-12-15T10:59:00Z">
              <w:rPr>
                <w:rFonts w:cs="Arial"/>
                <w:spacing w:val="-3"/>
                <w:szCs w:val="24"/>
              </w:rPr>
            </w:rPrChange>
          </w:rPr>
          <w:t xml:space="preserve">the </w:t>
        </w:r>
      </w:ins>
      <w:ins w:id="4728" w:author="herwin-azis" w:date="2016-12-14T10:57:00Z">
        <w:r w:rsidR="00D1553C" w:rsidRPr="00921188">
          <w:rPr>
            <w:rPrChange w:id="4729" w:author="herwin-azis" w:date="2016-12-15T10:59:00Z">
              <w:rPr>
                <w:rFonts w:cs="Arial"/>
                <w:spacing w:val="-3"/>
                <w:szCs w:val="24"/>
              </w:rPr>
            </w:rPrChange>
          </w:rPr>
          <w:t xml:space="preserve">next </w:t>
        </w:r>
      </w:ins>
      <w:ins w:id="4730" w:author="herwin-azis" w:date="2016-12-14T14:51:00Z">
        <w:r w:rsidR="001D3701" w:rsidRPr="00921188">
          <w:rPr>
            <w:rPrChange w:id="4731" w:author="herwin-azis" w:date="2016-12-15T10:59:00Z">
              <w:rPr>
                <w:rFonts w:cs="Arial"/>
                <w:spacing w:val="-3"/>
                <w:szCs w:val="24"/>
              </w:rPr>
            </w:rPrChange>
          </w:rPr>
          <w:t>drilled</w:t>
        </w:r>
      </w:ins>
      <w:ins w:id="4732" w:author="herwin-azis" w:date="2016-12-14T10:57:00Z">
        <w:r w:rsidR="00D1553C" w:rsidRPr="00921188">
          <w:rPr>
            <w:rPrChange w:id="4733" w:author="herwin-azis" w:date="2016-12-15T10:59:00Z">
              <w:rPr>
                <w:rFonts w:cs="Arial"/>
                <w:spacing w:val="-3"/>
                <w:szCs w:val="24"/>
              </w:rPr>
            </w:rPrChange>
          </w:rPr>
          <w:t xml:space="preserve"> wells. </w:t>
        </w:r>
      </w:ins>
      <w:ins w:id="4734" w:author="Alfiady" w:date="2016-10-05T07:53:00Z">
        <w:del w:id="4735" w:author="herwin-azis" w:date="2016-12-14T10:58:00Z">
          <w:r w:rsidRPr="00921188">
            <w:rPr>
              <w:rPrChange w:id="4736" w:author="herwin-azis" w:date="2016-12-15T10:59:00Z">
                <w:rPr>
                  <w:color w:val="0000FF"/>
                  <w:u w:val="single"/>
                </w:rPr>
              </w:rPrChange>
            </w:rPr>
            <w:delText xml:space="preserve">s a development wells, </w:delText>
          </w:r>
        </w:del>
      </w:ins>
      <w:ins w:id="4737" w:author="Alfiady" w:date="2016-10-05T07:59:00Z">
        <w:del w:id="4738" w:author="herwin-azis" w:date="2016-12-14T10:58:00Z">
          <w:r w:rsidRPr="00921188">
            <w:rPr>
              <w:rPrChange w:id="4739" w:author="herwin-azis" w:date="2016-12-15T10:59:00Z">
                <w:rPr>
                  <w:rFonts w:cs="Arial"/>
                  <w:color w:val="0000FF"/>
                  <w:spacing w:val="-3"/>
                  <w:u w:val="single"/>
                </w:rPr>
              </w:rPrChange>
            </w:rPr>
            <w:delText>COMPANY should have the analysis as soon as possible for guidance</w:delText>
          </w:r>
        </w:del>
      </w:ins>
      <w:ins w:id="4740" w:author="Alfiady" w:date="2016-10-05T08:00:00Z">
        <w:del w:id="4741" w:author="herwin-azis" w:date="2016-12-14T10:58:00Z">
          <w:r w:rsidRPr="00921188">
            <w:rPr>
              <w:rPrChange w:id="4742" w:author="herwin-azis" w:date="2016-12-15T10:59:00Z">
                <w:rPr>
                  <w:rFonts w:cs="Arial"/>
                  <w:color w:val="0000FF"/>
                  <w:spacing w:val="-3"/>
                  <w:u w:val="single"/>
                </w:rPr>
              </w:rPrChange>
            </w:rPr>
            <w:delText xml:space="preserve"> drilling plan</w:delText>
          </w:r>
        </w:del>
      </w:ins>
      <w:ins w:id="4743" w:author="Alfiady" w:date="2016-10-05T08:06:00Z">
        <w:del w:id="4744" w:author="herwin-azis" w:date="2016-12-14T10:58:00Z">
          <w:r w:rsidR="001F6288" w:rsidRPr="00921188" w:rsidDel="00D1553C">
            <w:rPr>
              <w:rPrChange w:id="4745" w:author="herwin-azis" w:date="2016-12-15T10:59:00Z">
                <w:rPr>
                  <w:rFonts w:cs="Arial"/>
                  <w:spacing w:val="-3"/>
                  <w:szCs w:val="24"/>
                </w:rPr>
              </w:rPrChange>
            </w:rPr>
            <w:delText xml:space="preserve"> and decision.</w:delText>
          </w:r>
        </w:del>
      </w:ins>
    </w:p>
    <w:p w:rsidR="007B4E01" w:rsidRPr="00921188" w:rsidRDefault="007B4E01">
      <w:pPr>
        <w:pStyle w:val="ListParagraph"/>
        <w:spacing w:after="120"/>
        <w:ind w:left="1260"/>
        <w:contextualSpacing/>
        <w:jc w:val="both"/>
        <w:rPr>
          <w:ins w:id="4746" w:author="Alfiady" w:date="2016-10-05T14:42:00Z"/>
          <w:rPrChange w:id="4747" w:author="herwin-azis" w:date="2016-12-15T10:59:00Z">
            <w:rPr>
              <w:ins w:id="4748" w:author="Alfiady" w:date="2016-10-05T14:42:00Z"/>
              <w:rFonts w:cs="Arial"/>
              <w:spacing w:val="-3"/>
              <w:szCs w:val="24"/>
            </w:rPr>
          </w:rPrChange>
        </w:rPr>
        <w:pPrChange w:id="4749" w:author="herwin-azis" w:date="2016-12-15T11:00:00Z">
          <w:pPr>
            <w:numPr>
              <w:numId w:val="52"/>
            </w:numPr>
            <w:ind w:left="360" w:hanging="360"/>
            <w:jc w:val="both"/>
          </w:pPr>
        </w:pPrChange>
      </w:pPr>
    </w:p>
    <w:p w:rsidR="007B4E01" w:rsidRDefault="007B4E01">
      <w:pPr>
        <w:ind w:left="360"/>
        <w:jc w:val="both"/>
        <w:rPr>
          <w:ins w:id="4750" w:author="Alfiady" w:date="2016-10-04T07:16:00Z"/>
          <w:rFonts w:cs="Arial"/>
          <w:b/>
        </w:rPr>
        <w:pPrChange w:id="4751" w:author="Alfiady" w:date="2016-10-05T06:49:00Z">
          <w:pPr>
            <w:numPr>
              <w:numId w:val="52"/>
            </w:numPr>
            <w:ind w:left="360" w:hanging="360"/>
            <w:jc w:val="both"/>
          </w:pPr>
        </w:pPrChange>
      </w:pPr>
    </w:p>
    <w:p w:rsidR="007B4E01" w:rsidRPr="00F72FED" w:rsidRDefault="007B4E01">
      <w:pPr>
        <w:pStyle w:val="ListParagraph"/>
        <w:numPr>
          <w:ilvl w:val="0"/>
          <w:numId w:val="95"/>
        </w:numPr>
        <w:ind w:left="720" w:hanging="720"/>
        <w:rPr>
          <w:ins w:id="4752" w:author="Alfiady" w:date="2016-09-23T10:31:00Z"/>
          <w:b/>
          <w:szCs w:val="24"/>
          <w:rPrChange w:id="4753" w:author="herwin-azis" w:date="2016-12-15T11:01:00Z">
            <w:rPr>
              <w:ins w:id="4754" w:author="Alfiady" w:date="2016-09-23T10:31:00Z"/>
              <w:rFonts w:cs="Arial"/>
            </w:rPr>
          </w:rPrChange>
        </w:rPr>
        <w:pPrChange w:id="4755" w:author="herwin-azis" w:date="2016-12-14T10:39:00Z">
          <w:pPr>
            <w:ind w:left="360"/>
            <w:jc w:val="both"/>
          </w:pPr>
        </w:pPrChange>
      </w:pPr>
      <w:ins w:id="4756" w:author="Alfiady" w:date="2016-10-05T15:19:00Z">
        <w:r w:rsidRPr="00F72FED">
          <w:rPr>
            <w:b/>
            <w:szCs w:val="24"/>
            <w:rPrChange w:id="4757" w:author="herwin-azis" w:date="2016-12-15T11:01:00Z">
              <w:rPr>
                <w:rFonts w:cs="Arial"/>
                <w:b/>
                <w:color w:val="0000FF"/>
                <w:u w:val="single"/>
              </w:rPr>
            </w:rPrChange>
          </w:rPr>
          <w:t xml:space="preserve">PERSONAL </w:t>
        </w:r>
      </w:ins>
      <w:ins w:id="4758" w:author="Alfiady" w:date="2016-10-05T15:48:00Z">
        <w:r w:rsidRPr="00F72FED">
          <w:rPr>
            <w:b/>
            <w:szCs w:val="24"/>
            <w:rPrChange w:id="4759" w:author="herwin-azis" w:date="2016-12-15T11:01:00Z">
              <w:rPr>
                <w:rFonts w:cs="Arial"/>
                <w:b/>
                <w:color w:val="0000FF"/>
                <w:u w:val="single"/>
              </w:rPr>
            </w:rPrChange>
          </w:rPr>
          <w:t xml:space="preserve"> AND TOOLS </w:t>
        </w:r>
      </w:ins>
      <w:ins w:id="4760" w:author="Alfiady" w:date="2016-09-23T10:31:00Z">
        <w:r w:rsidRPr="00F72FED">
          <w:rPr>
            <w:b/>
            <w:szCs w:val="24"/>
            <w:rPrChange w:id="4761" w:author="herwin-azis" w:date="2016-12-15T11:01:00Z">
              <w:rPr>
                <w:rFonts w:cs="Arial"/>
                <w:b/>
                <w:color w:val="0000FF"/>
                <w:u w:val="single"/>
              </w:rPr>
            </w:rPrChange>
          </w:rPr>
          <w:t>SPECIFICATION</w:t>
        </w:r>
      </w:ins>
    </w:p>
    <w:p w:rsidR="007B4E01" w:rsidRPr="007B4E01" w:rsidRDefault="00AE38C3">
      <w:pPr>
        <w:pStyle w:val="ListParagraph"/>
        <w:numPr>
          <w:ilvl w:val="1"/>
          <w:numId w:val="72"/>
        </w:numPr>
        <w:tabs>
          <w:tab w:val="left" w:pos="630"/>
        </w:tabs>
        <w:ind w:left="1260" w:hanging="540"/>
        <w:contextualSpacing/>
        <w:outlineLvl w:val="0"/>
        <w:rPr>
          <w:ins w:id="4762" w:author="Alfiady" w:date="2016-10-05T15:20:00Z"/>
          <w:rFonts w:cs="Arial"/>
          <w:sz w:val="32"/>
          <w:rPrChange w:id="4763" w:author="Alfiady" w:date="2016-10-05T15:20:00Z">
            <w:rPr>
              <w:ins w:id="4764" w:author="Alfiady" w:date="2016-10-05T15:20:00Z"/>
            </w:rPr>
          </w:rPrChange>
        </w:rPr>
        <w:pPrChange w:id="4765" w:author="herwin-azis" w:date="2016-12-14T10:59:00Z">
          <w:pPr>
            <w:pStyle w:val="ListParagraph"/>
            <w:numPr>
              <w:ilvl w:val="3"/>
              <w:numId w:val="72"/>
            </w:numPr>
            <w:ind w:hanging="720"/>
            <w:jc w:val="both"/>
          </w:pPr>
        </w:pPrChange>
      </w:pPr>
      <w:ins w:id="4766" w:author="Alfiady" w:date="2016-10-05T08:16:00Z">
        <w:r>
          <w:t>C</w:t>
        </w:r>
      </w:ins>
      <w:ins w:id="4767" w:author="Alfiady" w:date="2016-10-05T14:43:00Z">
        <w:r>
          <w:t>ONTRACTOR</w:t>
        </w:r>
      </w:ins>
      <w:ins w:id="4768" w:author="Alfiady" w:date="2016-10-05T08:16:00Z">
        <w:r w:rsidR="007B4E01" w:rsidRPr="007B4E01">
          <w:rPr>
            <w:rPrChange w:id="4769" w:author="Alfiady" w:date="2016-10-05T08:16:00Z">
              <w:rPr>
                <w:color w:val="0000FF"/>
                <w:sz w:val="20"/>
                <w:u w:val="single"/>
              </w:rPr>
            </w:rPrChange>
          </w:rPr>
          <w:t xml:space="preserve"> should provide t</w:t>
        </w:r>
        <w:r w:rsidR="008069DA">
          <w:t xml:space="preserve">echnical people with </w:t>
        </w:r>
        <w:del w:id="4770" w:author="herwin-azis" w:date="2016-12-14T14:51:00Z">
          <w:r w:rsidR="008069DA" w:rsidDel="001D3701">
            <w:delText>experience</w:delText>
          </w:r>
          <w:r w:rsidR="007B4E01" w:rsidRPr="007B4E01">
            <w:rPr>
              <w:rPrChange w:id="4771" w:author="Alfiady" w:date="2016-10-05T08:16:00Z">
                <w:rPr>
                  <w:color w:val="0000FF"/>
                  <w:sz w:val="20"/>
                  <w:u w:val="single"/>
                </w:rPr>
              </w:rPrChange>
            </w:rPr>
            <w:delText xml:space="preserve"> </w:delText>
          </w:r>
        </w:del>
        <w:r w:rsidR="007B4E01" w:rsidRPr="007B4E01">
          <w:rPr>
            <w:rPrChange w:id="4772" w:author="Alfiady" w:date="2016-10-05T08:16:00Z">
              <w:rPr>
                <w:color w:val="0000FF"/>
                <w:sz w:val="20"/>
                <w:u w:val="single"/>
              </w:rPr>
            </w:rPrChange>
          </w:rPr>
          <w:t>2 years</w:t>
        </w:r>
      </w:ins>
      <w:ins w:id="4773" w:author="Alfiady" w:date="2016-10-05T08:18:00Z">
        <w:r w:rsidR="008069DA">
          <w:t xml:space="preserve"> </w:t>
        </w:r>
      </w:ins>
      <w:ins w:id="4774" w:author="herwin-azis" w:date="2016-12-14T14:51:00Z">
        <w:r w:rsidR="001D3701">
          <w:t>experiences</w:t>
        </w:r>
        <w:r w:rsidR="001D3701" w:rsidRPr="00006C8B">
          <w:t xml:space="preserve"> </w:t>
        </w:r>
      </w:ins>
      <w:ins w:id="4775" w:author="Alfiady" w:date="2016-10-05T08:18:00Z">
        <w:r w:rsidR="008069DA">
          <w:t>or more</w:t>
        </w:r>
      </w:ins>
      <w:ins w:id="4776" w:author="Alfiady" w:date="2016-10-05T08:16:00Z">
        <w:r w:rsidR="007B4E01" w:rsidRPr="007B4E01">
          <w:rPr>
            <w:rPrChange w:id="4777" w:author="Alfiady" w:date="2016-10-05T08:16:00Z">
              <w:rPr>
                <w:color w:val="0000FF"/>
                <w:sz w:val="20"/>
                <w:u w:val="single"/>
              </w:rPr>
            </w:rPrChange>
          </w:rPr>
          <w:t xml:space="preserve"> in</w:t>
        </w:r>
      </w:ins>
      <w:ins w:id="4778" w:author="Alfiady" w:date="2016-10-05T08:17:00Z">
        <w:r w:rsidR="008069DA">
          <w:t xml:space="preserve"> well chemistry sampling and tracer</w:t>
        </w:r>
      </w:ins>
      <w:ins w:id="4779" w:author="herwin-azis" w:date="2016-12-14T14:51:00Z">
        <w:r w:rsidR="001D3701">
          <w:t xml:space="preserve"> </w:t>
        </w:r>
      </w:ins>
      <w:ins w:id="4780" w:author="Alfiady" w:date="2016-10-05T08:17:00Z">
        <w:r w:rsidR="008069DA">
          <w:t xml:space="preserve"> flow test</w:t>
        </w:r>
      </w:ins>
    </w:p>
    <w:p w:rsidR="007B4E01" w:rsidRPr="007B4E01" w:rsidRDefault="00036E4B">
      <w:pPr>
        <w:pStyle w:val="ListParagraph"/>
        <w:numPr>
          <w:ilvl w:val="1"/>
          <w:numId w:val="72"/>
        </w:numPr>
        <w:tabs>
          <w:tab w:val="left" w:pos="630"/>
        </w:tabs>
        <w:ind w:left="1260" w:hanging="540"/>
        <w:contextualSpacing/>
        <w:outlineLvl w:val="0"/>
        <w:rPr>
          <w:ins w:id="4781" w:author="Alfiady" w:date="2016-10-05T15:20:00Z"/>
          <w:rFonts w:cs="Arial"/>
          <w:sz w:val="32"/>
          <w:rPrChange w:id="4782" w:author="Alfiady" w:date="2016-10-05T15:20:00Z">
            <w:rPr>
              <w:ins w:id="4783" w:author="Alfiady" w:date="2016-10-05T15:20:00Z"/>
              <w:rFonts w:cs="Arial"/>
            </w:rPr>
          </w:rPrChange>
        </w:rPr>
        <w:pPrChange w:id="4784" w:author="herwin-azis" w:date="2016-12-14T10:59:00Z">
          <w:pPr>
            <w:pStyle w:val="ListParagraph"/>
            <w:numPr>
              <w:ilvl w:val="3"/>
              <w:numId w:val="72"/>
            </w:numPr>
            <w:ind w:hanging="720"/>
            <w:jc w:val="both"/>
          </w:pPr>
        </w:pPrChange>
      </w:pPr>
      <w:ins w:id="4785" w:author="Alfiady" w:date="2016-09-23T10:31:00Z">
        <w:r w:rsidRPr="00EC62C2">
          <w:rPr>
            <w:rFonts w:cs="Arial"/>
          </w:rPr>
          <w:t>Qualification for per</w:t>
        </w:r>
        <w:r w:rsidR="00AE38C3" w:rsidRPr="00A612A9">
          <w:rPr>
            <w:rFonts w:cs="Arial"/>
          </w:rPr>
          <w:t>sonnel taking chemical samples</w:t>
        </w:r>
      </w:ins>
      <w:ins w:id="4786" w:author="Alfiady" w:date="2016-10-05T14:43:00Z">
        <w:r w:rsidR="00AE38C3" w:rsidRPr="00EE658D">
          <w:rPr>
            <w:rFonts w:cs="Arial"/>
          </w:rPr>
          <w:t xml:space="preserve"> is </w:t>
        </w:r>
      </w:ins>
      <w:ins w:id="4787" w:author="Alfiady" w:date="2016-09-23T10:31:00Z">
        <w:r w:rsidR="007B4E01" w:rsidRPr="007B4E01">
          <w:rPr>
            <w:rFonts w:cs="Arial"/>
            <w:rPrChange w:id="4788" w:author="Alfiady" w:date="2016-10-05T15:20:00Z">
              <w:rPr>
                <w:color w:val="0000FF"/>
                <w:u w:val="single"/>
              </w:rPr>
            </w:rPrChange>
          </w:rPr>
          <w:t>Geochemist</w:t>
        </w:r>
      </w:ins>
    </w:p>
    <w:p w:rsidR="007B4E01" w:rsidRPr="007B4E01" w:rsidRDefault="008069DA">
      <w:pPr>
        <w:pStyle w:val="ListParagraph"/>
        <w:numPr>
          <w:ilvl w:val="1"/>
          <w:numId w:val="72"/>
        </w:numPr>
        <w:tabs>
          <w:tab w:val="left" w:pos="630"/>
        </w:tabs>
        <w:ind w:left="1260" w:hanging="540"/>
        <w:contextualSpacing/>
        <w:outlineLvl w:val="0"/>
        <w:rPr>
          <w:ins w:id="4789" w:author="Alfiady" w:date="2016-10-05T15:48:00Z"/>
          <w:rFonts w:cs="Arial"/>
          <w:sz w:val="32"/>
          <w:rPrChange w:id="4790" w:author="Alfiady" w:date="2016-10-05T15:48:00Z">
            <w:rPr>
              <w:ins w:id="4791" w:author="Alfiady" w:date="2016-10-05T15:48:00Z"/>
              <w:rFonts w:cs="Arial"/>
            </w:rPr>
          </w:rPrChange>
        </w:rPr>
        <w:pPrChange w:id="4792" w:author="herwin-azis" w:date="2016-12-14T10:59:00Z">
          <w:pPr>
            <w:pStyle w:val="ListParagraph"/>
            <w:numPr>
              <w:ilvl w:val="3"/>
              <w:numId w:val="72"/>
            </w:numPr>
            <w:ind w:hanging="720"/>
            <w:jc w:val="both"/>
          </w:pPr>
        </w:pPrChange>
      </w:pPr>
      <w:ins w:id="4793" w:author="Alfiady" w:date="2016-10-05T08:13:00Z">
        <w:r w:rsidRPr="00EC62C2">
          <w:rPr>
            <w:rFonts w:cs="Arial"/>
          </w:rPr>
          <w:t xml:space="preserve">The Service engineer shall have experience in tracer single phase or two phase steam in </w:t>
        </w:r>
      </w:ins>
      <w:ins w:id="4794" w:author="Alfiady" w:date="2016-10-05T08:18:00Z">
        <w:r w:rsidRPr="00A612A9">
          <w:rPr>
            <w:rFonts w:cs="Arial"/>
          </w:rPr>
          <w:t>geothermal</w:t>
        </w:r>
      </w:ins>
      <w:ins w:id="4795" w:author="Alfiady" w:date="2016-10-05T08:13:00Z">
        <w:r w:rsidRPr="00EE658D">
          <w:rPr>
            <w:rFonts w:cs="Arial"/>
          </w:rPr>
          <w:t xml:space="preserve"> field.</w:t>
        </w:r>
      </w:ins>
    </w:p>
    <w:p w:rsidR="007B4E01" w:rsidRPr="007B4E01" w:rsidRDefault="006D4ABC">
      <w:pPr>
        <w:pStyle w:val="ListParagraph"/>
        <w:numPr>
          <w:ilvl w:val="1"/>
          <w:numId w:val="72"/>
        </w:numPr>
        <w:tabs>
          <w:tab w:val="left" w:pos="630"/>
        </w:tabs>
        <w:ind w:left="1260" w:hanging="540"/>
        <w:contextualSpacing/>
        <w:outlineLvl w:val="0"/>
        <w:rPr>
          <w:ins w:id="4796" w:author="Alfiady" w:date="2016-10-05T08:13:00Z"/>
          <w:rFonts w:cs="Arial"/>
          <w:sz w:val="32"/>
          <w:rPrChange w:id="4797" w:author="Alfiady" w:date="2016-10-05T15:20:00Z">
            <w:rPr>
              <w:ins w:id="4798" w:author="Alfiady" w:date="2016-10-05T08:13:00Z"/>
            </w:rPr>
          </w:rPrChange>
        </w:rPr>
        <w:pPrChange w:id="4799" w:author="herwin-azis" w:date="2016-12-14T10:59:00Z">
          <w:pPr>
            <w:pStyle w:val="ListParagraph"/>
            <w:numPr>
              <w:ilvl w:val="3"/>
              <w:numId w:val="72"/>
            </w:numPr>
            <w:ind w:hanging="720"/>
            <w:jc w:val="both"/>
          </w:pPr>
        </w:pPrChange>
      </w:pPr>
      <w:ins w:id="4800" w:author="Alfiady" w:date="2016-10-05T15:48:00Z">
        <w:r>
          <w:rPr>
            <w:rFonts w:cs="Arial"/>
          </w:rPr>
          <w:t xml:space="preserve">During chemistry sampling CONTRACTOR should bring the digital chloride </w:t>
        </w:r>
      </w:ins>
      <w:ins w:id="4801" w:author="Alfiady" w:date="2016-10-05T15:49:00Z">
        <w:r>
          <w:rPr>
            <w:rFonts w:cs="Arial"/>
          </w:rPr>
          <w:t xml:space="preserve">probe </w:t>
        </w:r>
      </w:ins>
      <w:ins w:id="4802" w:author="Alfiady" w:date="2016-10-05T15:48:00Z">
        <w:r>
          <w:rPr>
            <w:rFonts w:cs="Arial"/>
          </w:rPr>
          <w:t xml:space="preserve">tools measurement and also </w:t>
        </w:r>
      </w:ins>
      <w:ins w:id="4803" w:author="Alfiady" w:date="2016-10-05T15:50:00Z">
        <w:r>
          <w:rPr>
            <w:rFonts w:cs="Arial"/>
          </w:rPr>
          <w:t>high range and low range Quantabs</w:t>
        </w:r>
      </w:ins>
    </w:p>
    <w:p w:rsidR="00036E4B" w:rsidRPr="00601760" w:rsidRDefault="00036E4B" w:rsidP="00036E4B">
      <w:pPr>
        <w:jc w:val="both"/>
        <w:rPr>
          <w:ins w:id="4804" w:author="Alfiady" w:date="2016-09-23T10:31:00Z"/>
          <w:rFonts w:cs="Arial"/>
        </w:rPr>
      </w:pPr>
    </w:p>
    <w:p w:rsidR="007B4E01" w:rsidRPr="00F72FED" w:rsidRDefault="007B4E01">
      <w:pPr>
        <w:pStyle w:val="ListParagraph"/>
        <w:numPr>
          <w:ilvl w:val="0"/>
          <w:numId w:val="95"/>
        </w:numPr>
        <w:ind w:left="720" w:hanging="720"/>
        <w:rPr>
          <w:ins w:id="4805" w:author="Alfiady" w:date="2016-09-23T10:31:00Z"/>
          <w:b/>
          <w:szCs w:val="24"/>
          <w:rPrChange w:id="4806" w:author="herwin-azis" w:date="2016-12-15T11:02:00Z">
            <w:rPr>
              <w:ins w:id="4807" w:author="Alfiady" w:date="2016-09-23T10:31:00Z"/>
              <w:rFonts w:cs="Arial"/>
            </w:rPr>
          </w:rPrChange>
        </w:rPr>
        <w:pPrChange w:id="4808" w:author="herwin-azis" w:date="2016-12-14T14:38:00Z">
          <w:pPr>
            <w:numPr>
              <w:numId w:val="52"/>
            </w:numPr>
            <w:ind w:left="360" w:hanging="360"/>
            <w:jc w:val="both"/>
          </w:pPr>
        </w:pPrChange>
      </w:pPr>
      <w:ins w:id="4809" w:author="Alfiady" w:date="2016-09-23T10:31:00Z">
        <w:r w:rsidRPr="00F72FED">
          <w:rPr>
            <w:b/>
            <w:szCs w:val="24"/>
            <w:rPrChange w:id="4810" w:author="herwin-azis" w:date="2016-12-15T11:02:00Z">
              <w:rPr>
                <w:rFonts w:cs="Arial"/>
                <w:b/>
                <w:bCs/>
                <w:color w:val="0000FF"/>
                <w:u w:val="single"/>
                <w:lang w:val="en-GB"/>
              </w:rPr>
            </w:rPrChange>
          </w:rPr>
          <w:t>CONTRACTOR’S RESPONSIBILITY</w:t>
        </w:r>
      </w:ins>
    </w:p>
    <w:p w:rsidR="007B4E01" w:rsidRDefault="00036E4B">
      <w:pPr>
        <w:pStyle w:val="ListParagraph"/>
        <w:numPr>
          <w:ilvl w:val="1"/>
          <w:numId w:val="73"/>
        </w:numPr>
        <w:ind w:left="1260" w:hanging="540"/>
        <w:contextualSpacing/>
        <w:jc w:val="both"/>
        <w:outlineLvl w:val="0"/>
        <w:rPr>
          <w:ins w:id="4811" w:author="Alfiady" w:date="2016-10-05T14:50:00Z"/>
          <w:rFonts w:cs="Arial"/>
        </w:rPr>
        <w:pPrChange w:id="4812" w:author="herwin-azis" w:date="2016-12-14T14:39:00Z">
          <w:pPr>
            <w:pStyle w:val="ListParagraph"/>
            <w:numPr>
              <w:numId w:val="58"/>
            </w:numPr>
            <w:ind w:left="1080" w:hanging="360"/>
            <w:contextualSpacing/>
            <w:jc w:val="both"/>
          </w:pPr>
        </w:pPrChange>
      </w:pPr>
      <w:ins w:id="4813" w:author="Alfiady" w:date="2016-09-23T10:31:00Z">
        <w:r w:rsidRPr="00EC62C2">
          <w:rPr>
            <w:rFonts w:cs="Arial"/>
          </w:rPr>
          <w:lastRenderedPageBreak/>
          <w:t xml:space="preserve">Advice, reports and recommendations shall </w:t>
        </w:r>
        <w:r w:rsidR="00924CC8">
          <w:rPr>
            <w:rFonts w:cs="Arial"/>
          </w:rPr>
          <w:t>be directly submitted to C</w:t>
        </w:r>
      </w:ins>
      <w:ins w:id="4814" w:author="Alfiady" w:date="2016-10-05T15:29:00Z">
        <w:r w:rsidR="00924CC8">
          <w:rPr>
            <w:rFonts w:cs="Arial"/>
          </w:rPr>
          <w:t>OMPANY</w:t>
        </w:r>
      </w:ins>
      <w:ins w:id="4815" w:author="Alfiady" w:date="2016-09-23T10:31:00Z">
        <w:r w:rsidRPr="00EC62C2">
          <w:rPr>
            <w:rFonts w:cs="Arial"/>
          </w:rPr>
          <w:t xml:space="preserve"> representative</w:t>
        </w:r>
        <w:r w:rsidRPr="00A612A9">
          <w:rPr>
            <w:rFonts w:cs="Arial"/>
          </w:rPr>
          <w:t>s on any finding during performing the work.</w:t>
        </w:r>
      </w:ins>
    </w:p>
    <w:p w:rsidR="007B4E01" w:rsidRDefault="00924CC8">
      <w:pPr>
        <w:pStyle w:val="ListParagraph"/>
        <w:numPr>
          <w:ilvl w:val="1"/>
          <w:numId w:val="73"/>
        </w:numPr>
        <w:ind w:left="1260" w:hanging="540"/>
        <w:contextualSpacing/>
        <w:jc w:val="both"/>
        <w:outlineLvl w:val="0"/>
        <w:rPr>
          <w:ins w:id="4816" w:author="Alfiady" w:date="2016-10-05T14:50:00Z"/>
          <w:rFonts w:cs="Arial"/>
        </w:rPr>
        <w:pPrChange w:id="4817" w:author="herwin-azis" w:date="2016-12-14T14:39:00Z">
          <w:pPr>
            <w:pStyle w:val="ListParagraph"/>
            <w:numPr>
              <w:numId w:val="58"/>
            </w:numPr>
            <w:ind w:left="1080" w:hanging="360"/>
            <w:contextualSpacing/>
            <w:jc w:val="both"/>
          </w:pPr>
        </w:pPrChange>
      </w:pPr>
      <w:ins w:id="4818" w:author="Alfiady" w:date="2016-09-23T10:31:00Z">
        <w:r>
          <w:rPr>
            <w:rFonts w:cs="Arial"/>
          </w:rPr>
          <w:t>The C</w:t>
        </w:r>
      </w:ins>
      <w:ins w:id="4819" w:author="Alfiady" w:date="2016-10-05T15:29:00Z">
        <w:r>
          <w:rPr>
            <w:rFonts w:cs="Arial"/>
          </w:rPr>
          <w:t>ONTRACTOR</w:t>
        </w:r>
      </w:ins>
      <w:ins w:id="4820" w:author="Alfiady" w:date="2016-09-23T10:31:00Z">
        <w:r w:rsidR="00036E4B" w:rsidRPr="00EC62C2">
          <w:rPr>
            <w:rFonts w:cs="Arial"/>
          </w:rPr>
          <w:t xml:space="preserve"> at their own cost shall be responsible to provide and arrange payment, lodging, meals, medical/health, and transportation for manpower, tools and other support </w:t>
        </w:r>
      </w:ins>
      <w:ins w:id="4821" w:author="Alfiady" w:date="2016-10-05T15:29:00Z">
        <w:r w:rsidRPr="00AE38C3">
          <w:rPr>
            <w:rFonts w:cs="Arial"/>
          </w:rPr>
          <w:t>equipment</w:t>
        </w:r>
        <w:del w:id="4822" w:author="herwin-azis" w:date="2016-12-14T14:52:00Z">
          <w:r w:rsidRPr="00AE38C3" w:rsidDel="001D3701">
            <w:rPr>
              <w:rFonts w:cs="Arial"/>
            </w:rPr>
            <w:delText>’</w:delText>
          </w:r>
        </w:del>
        <w:r w:rsidRPr="00AE38C3">
          <w:rPr>
            <w:rFonts w:cs="Arial"/>
          </w:rPr>
          <w:t>s</w:t>
        </w:r>
      </w:ins>
      <w:ins w:id="4823" w:author="Alfiady" w:date="2016-09-23T10:31:00Z">
        <w:r w:rsidR="00036E4B" w:rsidRPr="00EC62C2">
          <w:rPr>
            <w:rFonts w:cs="Arial"/>
          </w:rPr>
          <w:t xml:space="preserve"> from-to-and within the project site.</w:t>
        </w:r>
      </w:ins>
    </w:p>
    <w:p w:rsidR="007B4E01" w:rsidRDefault="00924CC8">
      <w:pPr>
        <w:pStyle w:val="ListParagraph"/>
        <w:numPr>
          <w:ilvl w:val="1"/>
          <w:numId w:val="73"/>
        </w:numPr>
        <w:ind w:left="1260" w:hanging="540"/>
        <w:contextualSpacing/>
        <w:jc w:val="both"/>
        <w:outlineLvl w:val="0"/>
        <w:rPr>
          <w:ins w:id="4824" w:author="Alfiady" w:date="2016-10-05T14:50:00Z"/>
          <w:rFonts w:cs="Arial"/>
        </w:rPr>
        <w:pPrChange w:id="4825" w:author="herwin-azis" w:date="2016-12-14T14:39:00Z">
          <w:pPr>
            <w:pStyle w:val="ListParagraph"/>
            <w:numPr>
              <w:numId w:val="58"/>
            </w:numPr>
            <w:ind w:left="1080" w:hanging="360"/>
            <w:contextualSpacing/>
            <w:jc w:val="both"/>
          </w:pPr>
        </w:pPrChange>
      </w:pPr>
      <w:ins w:id="4826" w:author="Alfiady" w:date="2016-09-23T10:31:00Z">
        <w:r>
          <w:rPr>
            <w:rFonts w:cs="Arial"/>
          </w:rPr>
          <w:t>The C</w:t>
        </w:r>
      </w:ins>
      <w:ins w:id="4827" w:author="Alfiady" w:date="2016-10-05T15:28:00Z">
        <w:r>
          <w:rPr>
            <w:rFonts w:cs="Arial"/>
          </w:rPr>
          <w:t>ONTRACTOR</w:t>
        </w:r>
      </w:ins>
      <w:ins w:id="4828" w:author="Alfiady" w:date="2016-09-23T10:31:00Z">
        <w:r w:rsidR="00036E4B" w:rsidRPr="00EC62C2">
          <w:rPr>
            <w:rFonts w:cs="Arial"/>
          </w:rPr>
          <w:t xml:space="preserve"> shall provide thei</w:t>
        </w:r>
        <w:r>
          <w:rPr>
            <w:rFonts w:cs="Arial"/>
          </w:rPr>
          <w:t>r own PPE to comply with C</w:t>
        </w:r>
      </w:ins>
      <w:ins w:id="4829" w:author="Alfiady" w:date="2016-10-05T15:29:00Z">
        <w:r>
          <w:rPr>
            <w:rFonts w:cs="Arial"/>
          </w:rPr>
          <w:t>OMPANY</w:t>
        </w:r>
      </w:ins>
      <w:ins w:id="4830" w:author="Alfiady" w:date="2016-09-23T10:31:00Z">
        <w:r w:rsidR="00036E4B" w:rsidRPr="00EC62C2">
          <w:rPr>
            <w:rFonts w:cs="Arial"/>
          </w:rPr>
          <w:t xml:space="preserve"> safety and environmental regulation in particular safety helmet, safety shoes</w:t>
        </w:r>
      </w:ins>
      <w:ins w:id="4831" w:author="herwin-azis" w:date="2016-12-14T14:54:00Z">
        <w:r w:rsidR="001D3701">
          <w:rPr>
            <w:rFonts w:cs="Arial"/>
          </w:rPr>
          <w:t xml:space="preserve">, ear plug, </w:t>
        </w:r>
      </w:ins>
      <w:ins w:id="4832" w:author="Alfiady" w:date="2016-09-23T10:31:00Z">
        <w:del w:id="4833" w:author="herwin-azis" w:date="2016-12-14T14:54:00Z">
          <w:r w:rsidR="00036E4B" w:rsidRPr="00EC62C2" w:rsidDel="001D3701">
            <w:rPr>
              <w:rFonts w:cs="Arial"/>
            </w:rPr>
            <w:delText xml:space="preserve"> </w:delText>
          </w:r>
        </w:del>
        <w:r w:rsidR="00036E4B" w:rsidRPr="00EC62C2">
          <w:rPr>
            <w:rFonts w:cs="Arial"/>
          </w:rPr>
          <w:t>and eye protection</w:t>
        </w:r>
      </w:ins>
      <w:ins w:id="4834" w:author="Alfiady" w:date="2016-10-05T14:50:00Z">
        <w:r w:rsidR="00AE38C3">
          <w:rPr>
            <w:rFonts w:cs="Arial"/>
          </w:rPr>
          <w:t>.</w:t>
        </w:r>
      </w:ins>
    </w:p>
    <w:p w:rsidR="007B4E01" w:rsidRDefault="00036E4B">
      <w:pPr>
        <w:pStyle w:val="ListParagraph"/>
        <w:numPr>
          <w:ilvl w:val="1"/>
          <w:numId w:val="73"/>
        </w:numPr>
        <w:ind w:left="1260" w:hanging="540"/>
        <w:contextualSpacing/>
        <w:jc w:val="both"/>
        <w:outlineLvl w:val="0"/>
        <w:rPr>
          <w:ins w:id="4835" w:author="Alfiady" w:date="2016-09-23T10:31:00Z"/>
          <w:rFonts w:cs="Arial"/>
        </w:rPr>
        <w:pPrChange w:id="4836" w:author="herwin-azis" w:date="2016-12-14T14:39:00Z">
          <w:pPr>
            <w:jc w:val="both"/>
          </w:pPr>
        </w:pPrChange>
      </w:pPr>
      <w:ins w:id="4837" w:author="Alfiady" w:date="2016-09-23T10:31:00Z">
        <w:r w:rsidRPr="00A612A9">
          <w:rPr>
            <w:rFonts w:cs="Arial"/>
          </w:rPr>
          <w:t>The personnel shall attend the safety induction conducted by COM</w:t>
        </w:r>
        <w:r w:rsidRPr="00EE658D">
          <w:rPr>
            <w:rFonts w:cs="Arial"/>
          </w:rPr>
          <w:t>PANY before sta</w:t>
        </w:r>
        <w:r w:rsidR="007B4E01" w:rsidRPr="007B4E01">
          <w:rPr>
            <w:rFonts w:cs="Arial"/>
            <w:rPrChange w:id="4838" w:author="Alfiady" w:date="2016-10-05T14:50:00Z">
              <w:rPr>
                <w:color w:val="0000FF"/>
                <w:u w:val="single"/>
              </w:rPr>
            </w:rPrChange>
          </w:rPr>
          <w:t xml:space="preserve">rt working </w:t>
        </w:r>
        <w:del w:id="4839" w:author="herwin-azis" w:date="2016-12-14T14:54:00Z">
          <w:r w:rsidR="007B4E01" w:rsidRPr="007B4E01">
            <w:rPr>
              <w:rFonts w:cs="Arial"/>
              <w:rPrChange w:id="4840" w:author="Alfiady" w:date="2016-10-05T14:50:00Z">
                <w:rPr>
                  <w:color w:val="0000FF"/>
                  <w:u w:val="single"/>
                </w:rPr>
              </w:rPrChange>
            </w:rPr>
            <w:delText>i</w:delText>
          </w:r>
        </w:del>
      </w:ins>
      <w:ins w:id="4841" w:author="herwin-azis" w:date="2016-12-14T14:54:00Z">
        <w:r w:rsidR="001D3701">
          <w:rPr>
            <w:rFonts w:cs="Arial"/>
          </w:rPr>
          <w:t>i</w:t>
        </w:r>
      </w:ins>
      <w:ins w:id="4842" w:author="Alfiady" w:date="2016-09-23T10:31:00Z">
        <w:r w:rsidR="007B4E01" w:rsidRPr="007B4E01">
          <w:rPr>
            <w:rFonts w:cs="Arial"/>
            <w:rPrChange w:id="4843" w:author="Alfiady" w:date="2016-10-05T14:50:00Z">
              <w:rPr>
                <w:color w:val="0000FF"/>
                <w:u w:val="single"/>
              </w:rPr>
            </w:rPrChange>
          </w:rPr>
          <w:t>n the project site.</w:t>
        </w:r>
      </w:ins>
    </w:p>
    <w:p w:rsidR="00036E4B" w:rsidRPr="00601760" w:rsidRDefault="00036E4B" w:rsidP="00036E4B">
      <w:pPr>
        <w:ind w:left="900"/>
        <w:jc w:val="both"/>
        <w:rPr>
          <w:ins w:id="4844" w:author="Alfiady" w:date="2016-09-23T10:31:00Z"/>
          <w:rFonts w:cs="Arial"/>
        </w:rPr>
      </w:pPr>
    </w:p>
    <w:p w:rsidR="007B4E01" w:rsidRPr="00F72FED" w:rsidRDefault="007B4E01">
      <w:pPr>
        <w:pStyle w:val="ListParagraph"/>
        <w:numPr>
          <w:ilvl w:val="0"/>
          <w:numId w:val="95"/>
        </w:numPr>
        <w:ind w:left="720" w:hanging="720"/>
        <w:rPr>
          <w:ins w:id="4845" w:author="Alfiady" w:date="2016-09-23T10:31:00Z"/>
          <w:b/>
          <w:szCs w:val="24"/>
          <w:rPrChange w:id="4846" w:author="herwin-azis" w:date="2016-12-15T11:02:00Z">
            <w:rPr>
              <w:ins w:id="4847" w:author="Alfiady" w:date="2016-09-23T10:31:00Z"/>
              <w:rFonts w:cs="Arial"/>
            </w:rPr>
          </w:rPrChange>
        </w:rPr>
        <w:pPrChange w:id="4848" w:author="herwin-azis" w:date="2016-12-14T10:39:00Z">
          <w:pPr>
            <w:numPr>
              <w:numId w:val="52"/>
            </w:numPr>
            <w:ind w:left="360" w:hanging="360"/>
            <w:jc w:val="both"/>
          </w:pPr>
        </w:pPrChange>
      </w:pPr>
      <w:ins w:id="4849" w:author="Alfiady" w:date="2016-09-23T10:31:00Z">
        <w:r w:rsidRPr="00F72FED">
          <w:rPr>
            <w:b/>
            <w:szCs w:val="24"/>
            <w:rPrChange w:id="4850" w:author="herwin-azis" w:date="2016-12-15T11:02:00Z">
              <w:rPr>
                <w:rFonts w:cs="Arial"/>
                <w:b/>
                <w:bCs/>
                <w:color w:val="0000FF"/>
                <w:u w:val="single"/>
                <w:lang w:val="en-GB"/>
              </w:rPr>
            </w:rPrChange>
          </w:rPr>
          <w:t>COMPANY’S RESPONSIBILITY</w:t>
        </w:r>
      </w:ins>
    </w:p>
    <w:p w:rsidR="007B4E01" w:rsidRDefault="00924CC8">
      <w:pPr>
        <w:pStyle w:val="ListParagraph"/>
        <w:numPr>
          <w:ilvl w:val="1"/>
          <w:numId w:val="76"/>
        </w:numPr>
        <w:ind w:left="1260" w:hanging="540"/>
        <w:contextualSpacing/>
        <w:jc w:val="both"/>
        <w:rPr>
          <w:ins w:id="4851" w:author="Alfiady" w:date="2016-10-05T15:06:00Z"/>
          <w:rFonts w:cs="Arial"/>
        </w:rPr>
        <w:pPrChange w:id="4852" w:author="herwin-azis" w:date="2016-12-14T14:39:00Z">
          <w:pPr>
            <w:pStyle w:val="ListParagraph"/>
            <w:numPr>
              <w:numId w:val="59"/>
            </w:numPr>
            <w:ind w:left="1080" w:hanging="360"/>
            <w:contextualSpacing/>
            <w:jc w:val="both"/>
          </w:pPr>
        </w:pPrChange>
      </w:pPr>
      <w:ins w:id="4853" w:author="Alfiady" w:date="2016-09-23T10:31:00Z">
        <w:r>
          <w:rPr>
            <w:rFonts w:cs="Arial"/>
          </w:rPr>
          <w:t>C</w:t>
        </w:r>
      </w:ins>
      <w:ins w:id="4854" w:author="Alfiady" w:date="2016-10-05T15:28:00Z">
        <w:r>
          <w:rPr>
            <w:rFonts w:cs="Arial"/>
          </w:rPr>
          <w:t>OMPANY</w:t>
        </w:r>
      </w:ins>
      <w:ins w:id="4855" w:author="Alfiady" w:date="2016-09-23T10:31:00Z">
        <w:r w:rsidR="00036E4B" w:rsidRPr="00EC62C2">
          <w:rPr>
            <w:rFonts w:cs="Arial"/>
          </w:rPr>
          <w:t xml:space="preserve"> will give </w:t>
        </w:r>
        <w:del w:id="4856" w:author="herwin-azis" w:date="2016-12-14T14:54:00Z">
          <w:r w:rsidR="00036E4B" w:rsidRPr="00EC62C2" w:rsidDel="001D3701">
            <w:rPr>
              <w:rFonts w:cs="Arial"/>
            </w:rPr>
            <w:delText>two-week</w:delText>
          </w:r>
        </w:del>
      </w:ins>
      <w:ins w:id="4857" w:author="herwin-azis" w:date="2016-12-14T14:54:00Z">
        <w:r w:rsidR="001D3701">
          <w:rPr>
            <w:rFonts w:cs="Arial"/>
          </w:rPr>
          <w:t>ten (10) days</w:t>
        </w:r>
      </w:ins>
      <w:ins w:id="4858" w:author="Alfiady" w:date="2016-09-23T10:31:00Z">
        <w:r w:rsidR="00036E4B" w:rsidRPr="00EC62C2">
          <w:rPr>
            <w:rFonts w:cs="Arial"/>
          </w:rPr>
          <w:t xml:space="preserve"> noti</w:t>
        </w:r>
        <w:r>
          <w:rPr>
            <w:rFonts w:cs="Arial"/>
          </w:rPr>
          <w:t>fication to C</w:t>
        </w:r>
      </w:ins>
      <w:ins w:id="4859" w:author="Alfiady" w:date="2016-10-05T15:28:00Z">
        <w:r>
          <w:rPr>
            <w:rFonts w:cs="Arial"/>
          </w:rPr>
          <w:t>ONTRACTOR</w:t>
        </w:r>
      </w:ins>
      <w:ins w:id="4860" w:author="Alfiady" w:date="2016-09-23T10:31:00Z">
        <w:r w:rsidR="00036E4B" w:rsidRPr="00EC62C2">
          <w:rPr>
            <w:rFonts w:cs="Arial"/>
          </w:rPr>
          <w:t xml:space="preserve"> to start performin</w:t>
        </w:r>
        <w:r>
          <w:rPr>
            <w:rFonts w:cs="Arial"/>
          </w:rPr>
          <w:t>g the work by issuing I</w:t>
        </w:r>
      </w:ins>
      <w:ins w:id="4861" w:author="Alfiady" w:date="2016-10-05T15:28:00Z">
        <w:r>
          <w:rPr>
            <w:rFonts w:cs="Arial"/>
          </w:rPr>
          <w:t>nstruction</w:t>
        </w:r>
      </w:ins>
      <w:ins w:id="4862" w:author="Alfiady" w:date="2016-09-23T10:31:00Z">
        <w:r w:rsidR="00036E4B" w:rsidRPr="00EC62C2">
          <w:rPr>
            <w:rFonts w:cs="Arial"/>
          </w:rPr>
          <w:t xml:space="preserve"> to Perform (ITP).</w:t>
        </w:r>
      </w:ins>
    </w:p>
    <w:p w:rsidR="007B4E01" w:rsidRDefault="00036E4B">
      <w:pPr>
        <w:pStyle w:val="ListParagraph"/>
        <w:numPr>
          <w:ilvl w:val="1"/>
          <w:numId w:val="76"/>
        </w:numPr>
        <w:ind w:left="1260" w:hanging="540"/>
        <w:contextualSpacing/>
        <w:jc w:val="both"/>
        <w:rPr>
          <w:ins w:id="4863" w:author="Alfiady" w:date="2016-10-05T15:06:00Z"/>
          <w:rFonts w:cs="Arial"/>
        </w:rPr>
        <w:pPrChange w:id="4864" w:author="herwin-azis" w:date="2016-12-14T14:39:00Z">
          <w:pPr>
            <w:pStyle w:val="ListParagraph"/>
            <w:numPr>
              <w:numId w:val="59"/>
            </w:numPr>
            <w:ind w:left="1080" w:hanging="360"/>
            <w:contextualSpacing/>
            <w:jc w:val="both"/>
          </w:pPr>
        </w:pPrChange>
      </w:pPr>
      <w:ins w:id="4865" w:author="Alfiady" w:date="2016-09-23T10:31:00Z">
        <w:r w:rsidRPr="00EC62C2">
          <w:rPr>
            <w:rFonts w:cs="Arial"/>
          </w:rPr>
          <w:t xml:space="preserve">COMPANY will provide safety induction to </w:t>
        </w:r>
        <w:r w:rsidRPr="00A612A9">
          <w:rPr>
            <w:rFonts w:cs="Arial"/>
          </w:rPr>
          <w:t xml:space="preserve">CONTRACTOR’s </w:t>
        </w:r>
        <w:r w:rsidRPr="00EE658D">
          <w:rPr>
            <w:rFonts w:cs="Arial"/>
          </w:rPr>
          <w:t>Personnel which will</w:t>
        </w:r>
        <w:r w:rsidR="007B4E01" w:rsidRPr="007B4E01">
          <w:rPr>
            <w:rFonts w:cs="Arial"/>
            <w:rPrChange w:id="4866" w:author="Alfiady" w:date="2016-10-05T15:06:00Z">
              <w:rPr>
                <w:color w:val="0000FF"/>
                <w:u w:val="single"/>
              </w:rPr>
            </w:rPrChange>
          </w:rPr>
          <w:t xml:space="preserve"> perform the Work.</w:t>
        </w:r>
      </w:ins>
    </w:p>
    <w:p w:rsidR="007B4E01" w:rsidRDefault="00036E4B">
      <w:pPr>
        <w:pStyle w:val="ListParagraph"/>
        <w:numPr>
          <w:ilvl w:val="1"/>
          <w:numId w:val="76"/>
        </w:numPr>
        <w:ind w:left="1260" w:hanging="540"/>
        <w:contextualSpacing/>
        <w:jc w:val="both"/>
        <w:rPr>
          <w:ins w:id="4867" w:author="Alfiady" w:date="2016-09-23T10:31:00Z"/>
          <w:rFonts w:cs="Arial"/>
        </w:rPr>
        <w:pPrChange w:id="4868" w:author="herwin-azis" w:date="2016-12-14T14:39:00Z">
          <w:pPr>
            <w:pStyle w:val="ListParagraph"/>
            <w:numPr>
              <w:numId w:val="59"/>
            </w:numPr>
            <w:ind w:left="1080" w:hanging="360"/>
            <w:contextualSpacing/>
            <w:jc w:val="both"/>
          </w:pPr>
        </w:pPrChange>
      </w:pPr>
      <w:ins w:id="4869" w:author="Alfiady" w:date="2016-09-23T10:31:00Z">
        <w:r w:rsidRPr="00EC62C2">
          <w:rPr>
            <w:rFonts w:cs="Arial"/>
          </w:rPr>
          <w:t>For tracer flow test, COMPANY will:</w:t>
        </w:r>
      </w:ins>
    </w:p>
    <w:p w:rsidR="007B4E01" w:rsidRDefault="00036E4B">
      <w:pPr>
        <w:pStyle w:val="ListParagraph"/>
        <w:numPr>
          <w:ilvl w:val="0"/>
          <w:numId w:val="60"/>
        </w:numPr>
        <w:ind w:left="1440" w:hanging="180"/>
        <w:contextualSpacing/>
        <w:jc w:val="both"/>
        <w:rPr>
          <w:ins w:id="4870" w:author="Alfiady" w:date="2016-10-05T15:53:00Z"/>
          <w:rFonts w:cs="Arial"/>
        </w:rPr>
        <w:pPrChange w:id="4871" w:author="herwin-azis" w:date="2016-12-14T14:39:00Z">
          <w:pPr>
            <w:pStyle w:val="ListParagraph"/>
            <w:numPr>
              <w:numId w:val="60"/>
            </w:numPr>
            <w:ind w:left="1800" w:hanging="360"/>
            <w:contextualSpacing/>
            <w:jc w:val="both"/>
          </w:pPr>
        </w:pPrChange>
      </w:pPr>
      <w:ins w:id="4872" w:author="Alfiady" w:date="2016-09-23T10:31:00Z">
        <w:r w:rsidRPr="00BE6EDA">
          <w:rPr>
            <w:rFonts w:cs="Arial"/>
          </w:rPr>
          <w:t>Set up well test program</w:t>
        </w:r>
      </w:ins>
    </w:p>
    <w:p w:rsidR="007B4E01" w:rsidRDefault="00036E4B">
      <w:pPr>
        <w:pStyle w:val="ListParagraph"/>
        <w:numPr>
          <w:ilvl w:val="0"/>
          <w:numId w:val="60"/>
        </w:numPr>
        <w:ind w:left="1440" w:hanging="180"/>
        <w:contextualSpacing/>
        <w:jc w:val="both"/>
        <w:rPr>
          <w:ins w:id="4873" w:author="Alfiady" w:date="2016-10-05T15:53:00Z"/>
          <w:rFonts w:cs="Arial"/>
        </w:rPr>
        <w:pPrChange w:id="4874" w:author="herwin-azis" w:date="2016-12-14T14:39:00Z">
          <w:pPr>
            <w:pStyle w:val="ListParagraph"/>
            <w:numPr>
              <w:numId w:val="60"/>
            </w:numPr>
            <w:ind w:left="1800" w:hanging="360"/>
            <w:contextualSpacing/>
            <w:jc w:val="both"/>
          </w:pPr>
        </w:pPrChange>
      </w:pPr>
      <w:ins w:id="4875" w:author="Alfiady" w:date="2016-09-23T10:31:00Z">
        <w:r w:rsidRPr="00EC62C2">
          <w:rPr>
            <w:rFonts w:cs="Arial"/>
          </w:rPr>
          <w:t>Prepare tapping pint connection for inject tracer chemical and sampling port valve</w:t>
        </w:r>
      </w:ins>
    </w:p>
    <w:p w:rsidR="007B4E01" w:rsidRDefault="00036E4B">
      <w:pPr>
        <w:pStyle w:val="ListParagraph"/>
        <w:numPr>
          <w:ilvl w:val="0"/>
          <w:numId w:val="60"/>
        </w:numPr>
        <w:ind w:left="1440" w:hanging="180"/>
        <w:contextualSpacing/>
        <w:jc w:val="both"/>
        <w:rPr>
          <w:ins w:id="4876" w:author="Alfiady" w:date="2016-10-05T15:53:00Z"/>
          <w:rFonts w:cs="Arial"/>
        </w:rPr>
        <w:pPrChange w:id="4877" w:author="herwin-azis" w:date="2016-12-14T14:39:00Z">
          <w:pPr>
            <w:pStyle w:val="ListParagraph"/>
            <w:numPr>
              <w:numId w:val="60"/>
            </w:numPr>
            <w:ind w:left="1800" w:hanging="360"/>
            <w:contextualSpacing/>
            <w:jc w:val="both"/>
          </w:pPr>
        </w:pPrChange>
      </w:pPr>
      <w:ins w:id="4878" w:author="Alfiady" w:date="2016-09-23T10:31:00Z">
        <w:r w:rsidRPr="00EC62C2">
          <w:rPr>
            <w:rFonts w:cs="Arial"/>
          </w:rPr>
          <w:t xml:space="preserve">Set up position of production test flowing well head </w:t>
        </w:r>
        <w:r w:rsidRPr="00A612A9">
          <w:rPr>
            <w:rFonts w:cs="Arial"/>
          </w:rPr>
          <w:t>pressure</w:t>
        </w:r>
      </w:ins>
    </w:p>
    <w:p w:rsidR="007B4E01" w:rsidRDefault="00036E4B">
      <w:pPr>
        <w:pStyle w:val="ListParagraph"/>
        <w:numPr>
          <w:ilvl w:val="0"/>
          <w:numId w:val="60"/>
        </w:numPr>
        <w:ind w:left="1440" w:hanging="180"/>
        <w:contextualSpacing/>
        <w:jc w:val="both"/>
        <w:rPr>
          <w:ins w:id="4879" w:author="Alfiady" w:date="2016-09-23T10:31:00Z"/>
          <w:rFonts w:cs="Arial"/>
        </w:rPr>
        <w:pPrChange w:id="4880" w:author="herwin-azis" w:date="2016-12-14T14:39:00Z">
          <w:pPr>
            <w:pStyle w:val="ListParagraph"/>
            <w:numPr>
              <w:numId w:val="60"/>
            </w:numPr>
            <w:ind w:left="1800" w:hanging="360"/>
            <w:contextualSpacing/>
            <w:jc w:val="both"/>
          </w:pPr>
        </w:pPrChange>
      </w:pPr>
      <w:ins w:id="4881" w:author="Alfiady" w:date="2016-09-23T10:31:00Z">
        <w:r w:rsidRPr="00EC62C2">
          <w:rPr>
            <w:rFonts w:cs="Arial"/>
          </w:rPr>
          <w:t>Provide fresh water for cooling and condensation steam in portable separator</w:t>
        </w:r>
      </w:ins>
    </w:p>
    <w:p w:rsidR="00036E4B" w:rsidRPr="00601760" w:rsidRDefault="00036E4B" w:rsidP="00036E4B">
      <w:pPr>
        <w:ind w:left="360"/>
        <w:jc w:val="both"/>
        <w:rPr>
          <w:ins w:id="4882" w:author="Alfiady" w:date="2016-09-23T10:31:00Z"/>
          <w:rFonts w:cs="Arial"/>
        </w:rPr>
      </w:pPr>
    </w:p>
    <w:p w:rsidR="007B4E01" w:rsidRPr="00265846" w:rsidRDefault="007B4E01">
      <w:pPr>
        <w:pStyle w:val="ListParagraph"/>
        <w:numPr>
          <w:ilvl w:val="0"/>
          <w:numId w:val="95"/>
        </w:numPr>
        <w:ind w:left="720" w:hanging="720"/>
        <w:rPr>
          <w:ins w:id="4883" w:author="Alfiady" w:date="2016-09-23T10:31:00Z"/>
          <w:b/>
          <w:szCs w:val="24"/>
        </w:rPr>
        <w:pPrChange w:id="4884" w:author="herwin-azis" w:date="2016-12-14T10:39:00Z">
          <w:pPr>
            <w:ind w:left="360"/>
            <w:jc w:val="both"/>
          </w:pPr>
        </w:pPrChange>
      </w:pPr>
      <w:ins w:id="4885" w:author="Alfiady" w:date="2016-09-23T10:31:00Z">
        <w:r w:rsidRPr="00F72FED">
          <w:rPr>
            <w:b/>
            <w:szCs w:val="24"/>
            <w:rPrChange w:id="4886" w:author="herwin-azis" w:date="2016-12-15T11:02:00Z">
              <w:rPr>
                <w:rFonts w:cs="Arial"/>
                <w:b/>
                <w:color w:val="0000FF"/>
                <w:u w:val="single"/>
              </w:rPr>
            </w:rPrChange>
          </w:rPr>
          <w:t>WORK PERFORMANCE REPORTING</w:t>
        </w:r>
      </w:ins>
    </w:p>
    <w:p w:rsidR="007B4E01" w:rsidRDefault="00183EBA">
      <w:pPr>
        <w:pStyle w:val="ListParagraph"/>
        <w:numPr>
          <w:ilvl w:val="1"/>
          <w:numId w:val="77"/>
        </w:numPr>
        <w:ind w:left="1260" w:hanging="540"/>
        <w:contextualSpacing/>
        <w:jc w:val="both"/>
        <w:rPr>
          <w:ins w:id="4887" w:author="Alfiady" w:date="2016-10-05T15:18:00Z"/>
          <w:rFonts w:cs="Arial"/>
        </w:rPr>
        <w:pPrChange w:id="4888" w:author="herwin-azis" w:date="2016-12-14T14:40:00Z">
          <w:pPr>
            <w:pStyle w:val="ListParagraph"/>
            <w:numPr>
              <w:numId w:val="61"/>
            </w:numPr>
            <w:ind w:left="1080" w:hanging="360"/>
            <w:contextualSpacing/>
            <w:jc w:val="both"/>
          </w:pPr>
        </w:pPrChange>
      </w:pPr>
      <w:ins w:id="4889" w:author="Alfiady" w:date="2016-09-23T10:31:00Z">
        <w:r>
          <w:rPr>
            <w:rFonts w:cs="Arial"/>
          </w:rPr>
          <w:t>The C</w:t>
        </w:r>
      </w:ins>
      <w:ins w:id="4890" w:author="Alfiady" w:date="2016-10-05T15:18:00Z">
        <w:r>
          <w:rPr>
            <w:rFonts w:cs="Arial"/>
          </w:rPr>
          <w:t>ONTRACTOR</w:t>
        </w:r>
      </w:ins>
      <w:ins w:id="4891" w:author="Alfiady" w:date="2016-09-23T10:31:00Z">
        <w:r w:rsidR="00036E4B" w:rsidRPr="00EC62C2">
          <w:rPr>
            <w:rFonts w:cs="Arial"/>
          </w:rPr>
          <w:t xml:space="preserve"> shall provide daily report and conduct the dail</w:t>
        </w:r>
        <w:r>
          <w:rPr>
            <w:rFonts w:cs="Arial"/>
          </w:rPr>
          <w:t>y technical meeting with C</w:t>
        </w:r>
      </w:ins>
      <w:ins w:id="4892" w:author="Alfiady" w:date="2016-10-05T15:18:00Z">
        <w:r>
          <w:rPr>
            <w:rFonts w:cs="Arial"/>
          </w:rPr>
          <w:t>OMPANY</w:t>
        </w:r>
      </w:ins>
      <w:ins w:id="4893" w:author="Alfiady" w:date="2016-09-23T10:31:00Z">
        <w:r w:rsidR="00036E4B" w:rsidRPr="00EC62C2">
          <w:rPr>
            <w:rFonts w:cs="Arial"/>
          </w:rPr>
          <w:t xml:space="preserve"> representatives during the work performed.</w:t>
        </w:r>
      </w:ins>
    </w:p>
    <w:p w:rsidR="007B4E01" w:rsidRDefault="00036E4B">
      <w:pPr>
        <w:pStyle w:val="ListParagraph"/>
        <w:numPr>
          <w:ilvl w:val="1"/>
          <w:numId w:val="77"/>
        </w:numPr>
        <w:ind w:left="1260" w:hanging="540"/>
        <w:contextualSpacing/>
        <w:jc w:val="both"/>
        <w:rPr>
          <w:ins w:id="4894" w:author="Alfiady" w:date="2016-10-05T15:18:00Z"/>
          <w:rFonts w:cs="Arial"/>
        </w:rPr>
        <w:pPrChange w:id="4895" w:author="herwin-azis" w:date="2016-12-14T14:40:00Z">
          <w:pPr>
            <w:pStyle w:val="ListParagraph"/>
            <w:numPr>
              <w:numId w:val="61"/>
            </w:numPr>
            <w:ind w:left="1080" w:hanging="360"/>
            <w:contextualSpacing/>
            <w:jc w:val="both"/>
          </w:pPr>
        </w:pPrChange>
      </w:pPr>
      <w:ins w:id="4896" w:author="Alfiady" w:date="2016-09-23T10:31:00Z">
        <w:r w:rsidRPr="00EC62C2">
          <w:rPr>
            <w:rFonts w:cs="Arial"/>
          </w:rPr>
          <w:t>Bef</w:t>
        </w:r>
        <w:r w:rsidR="006D4ABC">
          <w:rPr>
            <w:rFonts w:cs="Arial"/>
          </w:rPr>
          <w:t>ore leaving the site, C</w:t>
        </w:r>
      </w:ins>
      <w:ins w:id="4897" w:author="Alfiady" w:date="2016-10-05T15:47:00Z">
        <w:r w:rsidR="006D4ABC">
          <w:rPr>
            <w:rFonts w:cs="Arial"/>
          </w:rPr>
          <w:t>ONTRACTOR</w:t>
        </w:r>
      </w:ins>
      <w:ins w:id="4898" w:author="Alfiady" w:date="2016-09-23T10:31:00Z">
        <w:r w:rsidRPr="00EC62C2">
          <w:rPr>
            <w:rFonts w:cs="Arial"/>
          </w:rPr>
          <w:t xml:space="preserve"> shall provide preliminary repor</w:t>
        </w:r>
        <w:r w:rsidR="00183EBA">
          <w:rPr>
            <w:rFonts w:cs="Arial"/>
          </w:rPr>
          <w:t xml:space="preserve">t and </w:t>
        </w:r>
        <w:del w:id="4899" w:author="herwin-azis" w:date="2016-12-14T14:55:00Z">
          <w:r w:rsidR="00183EBA" w:rsidDel="001D3701">
            <w:rPr>
              <w:rFonts w:cs="Arial"/>
            </w:rPr>
            <w:delText xml:space="preserve">to be </w:delText>
          </w:r>
        </w:del>
        <w:r w:rsidR="00183EBA">
          <w:rPr>
            <w:rFonts w:cs="Arial"/>
          </w:rPr>
          <w:t xml:space="preserve">submitted to </w:t>
        </w:r>
      </w:ins>
      <w:ins w:id="4900" w:author="herwin-azis" w:date="2016-12-14T14:55:00Z">
        <w:r w:rsidR="001D3701">
          <w:rPr>
            <w:rFonts w:cs="Arial"/>
          </w:rPr>
          <w:t xml:space="preserve">the </w:t>
        </w:r>
      </w:ins>
      <w:ins w:id="4901" w:author="Alfiady" w:date="2016-09-23T10:31:00Z">
        <w:r w:rsidR="00183EBA">
          <w:rPr>
            <w:rFonts w:cs="Arial"/>
          </w:rPr>
          <w:t>C</w:t>
        </w:r>
      </w:ins>
      <w:ins w:id="4902" w:author="Alfiady" w:date="2016-10-05T15:18:00Z">
        <w:r w:rsidR="00183EBA">
          <w:rPr>
            <w:rFonts w:cs="Arial"/>
          </w:rPr>
          <w:t>OMPANY</w:t>
        </w:r>
      </w:ins>
      <w:ins w:id="4903" w:author="Alfiady" w:date="2016-09-23T10:31:00Z">
        <w:r w:rsidRPr="00EC62C2">
          <w:rPr>
            <w:rFonts w:cs="Arial"/>
          </w:rPr>
          <w:t xml:space="preserve"> </w:t>
        </w:r>
      </w:ins>
      <w:ins w:id="4904" w:author="herwin-azis" w:date="2016-12-14T14:55:00Z">
        <w:r w:rsidR="001D3701">
          <w:rPr>
            <w:rFonts w:cs="Arial"/>
          </w:rPr>
          <w:t xml:space="preserve">representatives </w:t>
        </w:r>
      </w:ins>
      <w:ins w:id="4905" w:author="Alfiady" w:date="2016-09-23T10:31:00Z">
        <w:r w:rsidRPr="00EC62C2">
          <w:rPr>
            <w:rFonts w:cs="Arial"/>
          </w:rPr>
          <w:t>before leaving project site.</w:t>
        </w:r>
      </w:ins>
    </w:p>
    <w:p w:rsidR="007B4E01" w:rsidRDefault="00036E4B">
      <w:pPr>
        <w:pStyle w:val="ListParagraph"/>
        <w:numPr>
          <w:ilvl w:val="1"/>
          <w:numId w:val="77"/>
        </w:numPr>
        <w:ind w:left="1260" w:hanging="540"/>
        <w:contextualSpacing/>
        <w:jc w:val="both"/>
        <w:rPr>
          <w:ins w:id="4906" w:author="Alfiady" w:date="2016-09-23T10:31:00Z"/>
          <w:rFonts w:cs="Arial"/>
        </w:rPr>
        <w:pPrChange w:id="4907" w:author="herwin-azis" w:date="2016-12-14T14:40:00Z">
          <w:pPr>
            <w:pStyle w:val="ListParagraph"/>
            <w:numPr>
              <w:numId w:val="61"/>
            </w:numPr>
            <w:ind w:left="1080" w:hanging="360"/>
            <w:contextualSpacing/>
            <w:jc w:val="both"/>
          </w:pPr>
        </w:pPrChange>
      </w:pPr>
      <w:ins w:id="4908" w:author="Alfiady" w:date="2016-09-23T10:31:00Z">
        <w:r w:rsidRPr="00EC62C2">
          <w:rPr>
            <w:rFonts w:cs="Arial"/>
          </w:rPr>
          <w:t xml:space="preserve">CONTRACTOR shall provide COMPANY with final report of each well and </w:t>
        </w:r>
        <w:r w:rsidR="007B4E01" w:rsidRPr="007B4E01">
          <w:rPr>
            <w:rFonts w:cs="Arial"/>
            <w:rPrChange w:id="4909" w:author="herwin-azis" w:date="2016-12-14T15:06:00Z">
              <w:rPr>
                <w:rFonts w:cs="Arial"/>
                <w:color w:val="0000FF"/>
                <w:u w:val="single"/>
              </w:rPr>
            </w:rPrChange>
          </w:rPr>
          <w:t xml:space="preserve">shall be submitted within </w:t>
        </w:r>
        <w:del w:id="4910" w:author="herwin-azis" w:date="2016-12-14T15:03:00Z">
          <w:r w:rsidR="007B4E01" w:rsidRPr="007B4E01">
            <w:rPr>
              <w:rFonts w:cs="Arial"/>
              <w:rPrChange w:id="4911" w:author="herwin-azis" w:date="2016-12-14T15:06:00Z">
                <w:rPr>
                  <w:rFonts w:cs="Arial"/>
                  <w:color w:val="0000FF"/>
                  <w:u w:val="single"/>
                </w:rPr>
              </w:rPrChange>
            </w:rPr>
            <w:delText>four</w:delText>
          </w:r>
        </w:del>
      </w:ins>
      <w:ins w:id="4912" w:author="herwin-azis" w:date="2016-12-14T15:03:00Z">
        <w:r w:rsidR="007B4E01" w:rsidRPr="007B4E01">
          <w:rPr>
            <w:rFonts w:cs="Arial"/>
            <w:rPrChange w:id="4913" w:author="herwin-azis" w:date="2016-12-14T15:06:00Z">
              <w:rPr>
                <w:rFonts w:cs="Arial"/>
                <w:color w:val="0000FF"/>
                <w:highlight w:val="yellow"/>
                <w:u w:val="single"/>
              </w:rPr>
            </w:rPrChange>
          </w:rPr>
          <w:t>four</w:t>
        </w:r>
      </w:ins>
      <w:ins w:id="4914" w:author="Alfiady" w:date="2016-09-23T10:31:00Z">
        <w:r w:rsidR="007B4E01" w:rsidRPr="007B4E01">
          <w:rPr>
            <w:rFonts w:cs="Arial"/>
            <w:rPrChange w:id="4915" w:author="herwin-azis" w:date="2016-12-14T15:06:00Z">
              <w:rPr>
                <w:rFonts w:cs="Arial"/>
                <w:color w:val="0000FF"/>
                <w:u w:val="single"/>
              </w:rPr>
            </w:rPrChange>
          </w:rPr>
          <w:t xml:space="preserve"> (</w:t>
        </w:r>
      </w:ins>
      <w:ins w:id="4916" w:author="Alfiady" w:date="2016-10-05T15:47:00Z">
        <w:del w:id="4917" w:author="herwin-azis" w:date="2016-12-14T15:03:00Z">
          <w:r w:rsidR="007B4E01" w:rsidRPr="007B4E01">
            <w:rPr>
              <w:rFonts w:cs="Arial"/>
              <w:rPrChange w:id="4918" w:author="herwin-azis" w:date="2016-12-14T15:06:00Z">
                <w:rPr>
                  <w:rFonts w:cs="Arial"/>
                  <w:color w:val="0000FF"/>
                  <w:u w:val="single"/>
                </w:rPr>
              </w:rPrChange>
            </w:rPr>
            <w:delText>3</w:delText>
          </w:r>
        </w:del>
      </w:ins>
      <w:ins w:id="4919" w:author="herwin-azis" w:date="2016-12-14T15:03:00Z">
        <w:r w:rsidR="007B4E01" w:rsidRPr="007B4E01">
          <w:rPr>
            <w:rFonts w:cs="Arial"/>
            <w:rPrChange w:id="4920" w:author="herwin-azis" w:date="2016-12-14T15:06:00Z">
              <w:rPr>
                <w:rFonts w:cs="Arial"/>
                <w:color w:val="0000FF"/>
                <w:highlight w:val="yellow"/>
                <w:u w:val="single"/>
              </w:rPr>
            </w:rPrChange>
          </w:rPr>
          <w:t>4</w:t>
        </w:r>
      </w:ins>
      <w:ins w:id="4921" w:author="Alfiady" w:date="2016-09-23T10:31:00Z">
        <w:r w:rsidR="007B4E01" w:rsidRPr="007B4E01">
          <w:rPr>
            <w:rFonts w:cs="Arial"/>
            <w:rPrChange w:id="4922" w:author="herwin-azis" w:date="2016-12-14T15:06:00Z">
              <w:rPr>
                <w:rFonts w:cs="Arial"/>
                <w:color w:val="0000FF"/>
                <w:u w:val="single"/>
              </w:rPr>
            </w:rPrChange>
          </w:rPr>
          <w:t xml:space="preserve">) </w:t>
        </w:r>
        <w:del w:id="4923" w:author="herwin-azis" w:date="2016-12-14T15:02:00Z">
          <w:r w:rsidR="007B4E01" w:rsidRPr="007B4E01">
            <w:rPr>
              <w:rFonts w:cs="Arial"/>
              <w:rPrChange w:id="4924" w:author="herwin-azis" w:date="2016-12-14T15:06:00Z">
                <w:rPr>
                  <w:rFonts w:cs="Arial"/>
                  <w:color w:val="0000FF"/>
                  <w:u w:val="single"/>
                </w:rPr>
              </w:rPrChange>
            </w:rPr>
            <w:delText>weeks</w:delText>
          </w:r>
        </w:del>
      </w:ins>
      <w:ins w:id="4925" w:author="herwin-azis" w:date="2016-12-14T15:03:00Z">
        <w:r w:rsidR="007B4E01" w:rsidRPr="007B4E01">
          <w:rPr>
            <w:rFonts w:cs="Arial"/>
            <w:rPrChange w:id="4926" w:author="herwin-azis" w:date="2016-12-14T15:06:00Z">
              <w:rPr>
                <w:rFonts w:cs="Arial"/>
                <w:color w:val="0000FF"/>
                <w:highlight w:val="yellow"/>
                <w:u w:val="single"/>
              </w:rPr>
            </w:rPrChange>
          </w:rPr>
          <w:t>weeks</w:t>
        </w:r>
      </w:ins>
      <w:ins w:id="4927" w:author="Alfiady" w:date="2016-09-23T10:31:00Z">
        <w:r w:rsidR="007B4E01" w:rsidRPr="007B4E01">
          <w:rPr>
            <w:rFonts w:cs="Arial"/>
            <w:rPrChange w:id="4928" w:author="herwin-azis" w:date="2016-12-14T15:06:00Z">
              <w:rPr>
                <w:rFonts w:cs="Arial"/>
                <w:color w:val="0000FF"/>
                <w:u w:val="single"/>
              </w:rPr>
            </w:rPrChange>
          </w:rPr>
          <w:t xml:space="preserve"> after taking samples.</w:t>
        </w:r>
        <w:r w:rsidRPr="00EC62C2">
          <w:rPr>
            <w:rFonts w:cs="Arial"/>
          </w:rPr>
          <w:t xml:space="preserve"> </w:t>
        </w:r>
        <w:r w:rsidRPr="00A612A9">
          <w:rPr>
            <w:rFonts w:cs="Arial"/>
          </w:rPr>
          <w:t>The formal report sh</w:t>
        </w:r>
        <w:r w:rsidRPr="00EE658D">
          <w:rPr>
            <w:rFonts w:cs="Arial"/>
          </w:rPr>
          <w:t>all be in E</w:t>
        </w:r>
        <w:r w:rsidR="007B4E01" w:rsidRPr="007B4E01">
          <w:rPr>
            <w:rFonts w:cs="Arial"/>
            <w:rPrChange w:id="4929" w:author="Alfiady" w:date="2016-10-05T15:18:00Z">
              <w:rPr>
                <w:color w:val="0000FF"/>
                <w:u w:val="single"/>
              </w:rPr>
            </w:rPrChange>
          </w:rPr>
          <w:t xml:space="preserve">nglish. The TFT report shall include the following: </w:t>
        </w:r>
      </w:ins>
    </w:p>
    <w:p w:rsidR="007B4E01" w:rsidRDefault="00036E4B">
      <w:pPr>
        <w:pStyle w:val="ListParagraph"/>
        <w:numPr>
          <w:ilvl w:val="0"/>
          <w:numId w:val="62"/>
        </w:numPr>
        <w:ind w:left="1710" w:hanging="450"/>
        <w:contextualSpacing/>
        <w:jc w:val="both"/>
        <w:rPr>
          <w:ins w:id="4930" w:author="Alfiady" w:date="2016-10-05T15:53:00Z"/>
          <w:rFonts w:cs="Arial"/>
        </w:rPr>
        <w:pPrChange w:id="4931" w:author="herwin-azis" w:date="2016-12-15T11:03:00Z">
          <w:pPr>
            <w:pStyle w:val="ListParagraph"/>
            <w:numPr>
              <w:numId w:val="62"/>
            </w:numPr>
            <w:ind w:left="1800" w:hanging="360"/>
            <w:contextualSpacing/>
            <w:jc w:val="both"/>
          </w:pPr>
        </w:pPrChange>
      </w:pPr>
      <w:ins w:id="4932" w:author="Alfiady" w:date="2016-09-23T10:31:00Z">
        <w:r w:rsidRPr="000C221D">
          <w:rPr>
            <w:rFonts w:cs="Arial"/>
          </w:rPr>
          <w:t>Well characteristic</w:t>
        </w:r>
      </w:ins>
    </w:p>
    <w:p w:rsidR="007B4E01" w:rsidRDefault="00036E4B">
      <w:pPr>
        <w:pStyle w:val="ListParagraph"/>
        <w:numPr>
          <w:ilvl w:val="0"/>
          <w:numId w:val="62"/>
        </w:numPr>
        <w:ind w:left="1710" w:hanging="450"/>
        <w:contextualSpacing/>
        <w:jc w:val="both"/>
        <w:rPr>
          <w:ins w:id="4933" w:author="Alfiady" w:date="2016-10-05T15:53:00Z"/>
          <w:rFonts w:cs="Arial"/>
        </w:rPr>
        <w:pPrChange w:id="4934" w:author="herwin-azis" w:date="2016-12-15T11:03:00Z">
          <w:pPr>
            <w:pStyle w:val="ListParagraph"/>
            <w:numPr>
              <w:numId w:val="62"/>
            </w:numPr>
            <w:ind w:left="1800" w:hanging="360"/>
            <w:contextualSpacing/>
            <w:jc w:val="both"/>
          </w:pPr>
        </w:pPrChange>
      </w:pPr>
      <w:ins w:id="4935" w:author="Alfiady" w:date="2016-09-23T10:31:00Z">
        <w:r w:rsidRPr="00EC62C2">
          <w:rPr>
            <w:rFonts w:cs="Arial"/>
          </w:rPr>
          <w:t>Steam rate, brine rate and total mass flow</w:t>
        </w:r>
      </w:ins>
    </w:p>
    <w:p w:rsidR="007B4E01" w:rsidRDefault="00036E4B">
      <w:pPr>
        <w:pStyle w:val="ListParagraph"/>
        <w:numPr>
          <w:ilvl w:val="0"/>
          <w:numId w:val="62"/>
        </w:numPr>
        <w:ind w:left="1710" w:hanging="450"/>
        <w:contextualSpacing/>
        <w:jc w:val="both"/>
        <w:rPr>
          <w:ins w:id="4936" w:author="Alfiady" w:date="2016-10-05T15:53:00Z"/>
          <w:rFonts w:cs="Arial"/>
        </w:rPr>
        <w:pPrChange w:id="4937" w:author="herwin-azis" w:date="2016-12-15T11:03:00Z">
          <w:pPr>
            <w:pStyle w:val="ListParagraph"/>
            <w:numPr>
              <w:numId w:val="62"/>
            </w:numPr>
            <w:ind w:left="1800" w:hanging="360"/>
            <w:contextualSpacing/>
            <w:jc w:val="both"/>
          </w:pPr>
        </w:pPrChange>
      </w:pPr>
      <w:ins w:id="4938" w:author="Alfiady" w:date="2016-09-23T10:31:00Z">
        <w:r w:rsidRPr="00EC62C2">
          <w:rPr>
            <w:rFonts w:cs="Arial"/>
          </w:rPr>
          <w:t>Flowing enthalpy</w:t>
        </w:r>
      </w:ins>
    </w:p>
    <w:p w:rsidR="007B4E01" w:rsidRDefault="00036E4B">
      <w:pPr>
        <w:pStyle w:val="ListParagraph"/>
        <w:numPr>
          <w:ilvl w:val="0"/>
          <w:numId w:val="62"/>
        </w:numPr>
        <w:ind w:left="1710" w:hanging="450"/>
        <w:contextualSpacing/>
        <w:jc w:val="both"/>
        <w:rPr>
          <w:ins w:id="4939" w:author="herwin-azis" w:date="2016-12-14T14:40:00Z"/>
          <w:rFonts w:cs="Arial"/>
        </w:rPr>
        <w:pPrChange w:id="4940" w:author="herwin-azis" w:date="2016-12-15T11:03:00Z">
          <w:pPr>
            <w:numPr>
              <w:numId w:val="52"/>
            </w:numPr>
            <w:ind w:left="360" w:hanging="360"/>
            <w:jc w:val="both"/>
          </w:pPr>
        </w:pPrChange>
      </w:pPr>
      <w:ins w:id="4941" w:author="Alfiady" w:date="2016-09-23T10:31:00Z">
        <w:r w:rsidRPr="00EC62C2">
          <w:rPr>
            <w:rFonts w:cs="Arial"/>
          </w:rPr>
          <w:t>Recommendations</w:t>
        </w:r>
      </w:ins>
    </w:p>
    <w:p w:rsidR="007B4E01" w:rsidRPr="007B4E01" w:rsidRDefault="007B4E01">
      <w:pPr>
        <w:pStyle w:val="ListParagraph"/>
        <w:ind w:left="1260"/>
        <w:contextualSpacing/>
        <w:jc w:val="both"/>
        <w:rPr>
          <w:ins w:id="4942" w:author="Alfiady" w:date="2016-09-30T13:59:00Z"/>
          <w:rFonts w:cs="Arial"/>
          <w:rPrChange w:id="4943" w:author="Alfiady" w:date="2016-12-05T08:36:00Z">
            <w:rPr>
              <w:ins w:id="4944" w:author="Alfiady" w:date="2016-09-30T13:59:00Z"/>
              <w:b/>
            </w:rPr>
          </w:rPrChange>
        </w:rPr>
        <w:pPrChange w:id="4945" w:author="herwin-azis" w:date="2016-12-14T14:40:00Z">
          <w:pPr>
            <w:numPr>
              <w:numId w:val="52"/>
            </w:numPr>
            <w:ind w:left="360" w:hanging="360"/>
            <w:jc w:val="both"/>
          </w:pPr>
        </w:pPrChange>
      </w:pPr>
    </w:p>
    <w:p w:rsidR="007B4E01" w:rsidRPr="00F72FED" w:rsidRDefault="007B4E01">
      <w:pPr>
        <w:pStyle w:val="ListParagraph"/>
        <w:numPr>
          <w:ilvl w:val="0"/>
          <w:numId w:val="95"/>
        </w:numPr>
        <w:ind w:left="720" w:hanging="720"/>
        <w:rPr>
          <w:ins w:id="4946" w:author="Alfiady" w:date="2016-09-23T10:31:00Z"/>
          <w:b/>
          <w:szCs w:val="24"/>
          <w:rPrChange w:id="4947" w:author="herwin-azis" w:date="2016-12-15T11:02:00Z">
            <w:rPr>
              <w:ins w:id="4948" w:author="Alfiady" w:date="2016-09-23T10:31:00Z"/>
              <w:rFonts w:cs="Arial"/>
            </w:rPr>
          </w:rPrChange>
        </w:rPr>
        <w:pPrChange w:id="4949" w:author="herwin-azis" w:date="2016-12-14T10:39:00Z">
          <w:pPr>
            <w:ind w:left="360"/>
            <w:jc w:val="both"/>
          </w:pPr>
        </w:pPrChange>
      </w:pPr>
      <w:ins w:id="4950" w:author="Alfiady" w:date="2016-09-23T10:31:00Z">
        <w:r w:rsidRPr="00F72FED">
          <w:rPr>
            <w:b/>
            <w:szCs w:val="24"/>
            <w:rPrChange w:id="4951" w:author="herwin-azis" w:date="2016-12-15T11:02:00Z">
              <w:rPr>
                <w:rFonts w:cs="Arial"/>
                <w:b/>
                <w:color w:val="0000FF"/>
                <w:u w:val="single"/>
              </w:rPr>
            </w:rPrChange>
          </w:rPr>
          <w:t>COMPANY AND CONTRACTOR REPRESENTATIVES</w:t>
        </w:r>
      </w:ins>
    </w:p>
    <w:p w:rsidR="007B4E01" w:rsidRDefault="00036E4B">
      <w:pPr>
        <w:ind w:left="720"/>
        <w:jc w:val="both"/>
        <w:rPr>
          <w:ins w:id="4952" w:author="Alfiady" w:date="2016-12-05T18:14:00Z"/>
          <w:rFonts w:cs="Arial"/>
        </w:rPr>
        <w:pPrChange w:id="4953" w:author="herwin-azis" w:date="2016-12-14T14:40:00Z">
          <w:pPr>
            <w:ind w:left="360"/>
            <w:jc w:val="both"/>
          </w:pPr>
        </w:pPrChange>
      </w:pPr>
      <w:ins w:id="4954" w:author="Alfiady" w:date="2016-09-23T10:31:00Z">
        <w:r>
          <w:rPr>
            <w:rFonts w:cs="Arial"/>
          </w:rPr>
          <w:t>During work implementation, all formal communication shall be passed through in writing to the relevant persons as listed below.</w:t>
        </w:r>
      </w:ins>
    </w:p>
    <w:p w:rsidR="007B4E01" w:rsidRDefault="007B4E01">
      <w:pPr>
        <w:ind w:left="720"/>
        <w:jc w:val="both"/>
        <w:rPr>
          <w:ins w:id="4955" w:author="Alfiady" w:date="2016-12-05T18:14:00Z"/>
          <w:rFonts w:cs="Arial"/>
        </w:rPr>
        <w:pPrChange w:id="4956" w:author="herwin-azis" w:date="2016-12-14T14:40:00Z">
          <w:pPr>
            <w:ind w:left="360"/>
            <w:jc w:val="both"/>
          </w:pPr>
        </w:pPrChange>
      </w:pPr>
    </w:p>
    <w:p w:rsidR="007B4E01" w:rsidDel="002E7875" w:rsidRDefault="00223FBE">
      <w:pPr>
        <w:ind w:left="720"/>
        <w:jc w:val="both"/>
        <w:rPr>
          <w:ins w:id="4957" w:author="Alfiady" w:date="2016-12-05T18:14:00Z"/>
          <w:del w:id="4958" w:author="herwin-azis" w:date="2016-12-15T11:03:00Z"/>
          <w:rFonts w:cs="Arial"/>
        </w:rPr>
        <w:pPrChange w:id="4959" w:author="herwin-azis" w:date="2016-12-14T14:40:00Z">
          <w:pPr>
            <w:ind w:left="360"/>
            <w:jc w:val="both"/>
          </w:pPr>
        </w:pPrChange>
      </w:pPr>
      <w:ins w:id="4960" w:author="Alfiady" w:date="2016-12-05T18:14:00Z">
        <w:del w:id="4961" w:author="herwin-azis" w:date="2016-12-15T11:03:00Z">
          <w:r w:rsidDel="002E7875">
            <w:rPr>
              <w:rFonts w:cs="Arial"/>
            </w:rPr>
            <w:delText>Alfiady as Geochemist</w:delText>
          </w:r>
        </w:del>
      </w:ins>
    </w:p>
    <w:p w:rsidR="007B4E01" w:rsidDel="002E7875" w:rsidRDefault="00223FBE">
      <w:pPr>
        <w:ind w:left="720"/>
        <w:jc w:val="both"/>
        <w:rPr>
          <w:ins w:id="4962" w:author="Alfiady" w:date="2016-09-23T10:31:00Z"/>
          <w:del w:id="4963" w:author="herwin-azis" w:date="2016-12-15T11:03:00Z"/>
          <w:rFonts w:cs="Arial"/>
        </w:rPr>
        <w:pPrChange w:id="4964" w:author="herwin-azis" w:date="2016-12-14T14:40:00Z">
          <w:pPr>
            <w:ind w:left="360"/>
            <w:jc w:val="both"/>
          </w:pPr>
        </w:pPrChange>
      </w:pPr>
      <w:ins w:id="4965" w:author="Alfiady" w:date="2016-12-05T18:14:00Z">
        <w:del w:id="4966" w:author="herwin-azis" w:date="2016-12-15T11:03:00Z">
          <w:r w:rsidDel="002E7875">
            <w:rPr>
              <w:rFonts w:cs="Arial"/>
            </w:rPr>
            <w:delText>Herwin Azis as Chief Development Geologist</w:delText>
          </w:r>
        </w:del>
      </w:ins>
    </w:p>
    <w:p w:rsidR="007B4E01" w:rsidDel="002E7875" w:rsidRDefault="007B4E01">
      <w:pPr>
        <w:ind w:left="720"/>
        <w:jc w:val="both"/>
        <w:rPr>
          <w:ins w:id="4967" w:author="Alfiady" w:date="2016-09-23T10:31:00Z"/>
          <w:del w:id="4968" w:author="herwin-azis" w:date="2016-12-15T11:03:00Z"/>
          <w:rFonts w:cs="Arial"/>
        </w:rPr>
        <w:pPrChange w:id="4969" w:author="herwin-azis" w:date="2016-12-14T14:40:00Z">
          <w:pPr>
            <w:ind w:left="360"/>
            <w:jc w:val="both"/>
          </w:pPr>
        </w:pPrChange>
      </w:pPr>
    </w:p>
    <w:p w:rsidR="007B4E01" w:rsidRPr="007B4E01" w:rsidRDefault="007B4E01">
      <w:pPr>
        <w:ind w:left="720"/>
        <w:jc w:val="both"/>
        <w:rPr>
          <w:ins w:id="4970" w:author="Alfiady" w:date="2016-09-23T10:31:00Z"/>
          <w:b/>
          <w:szCs w:val="24"/>
          <w:u w:val="single"/>
          <w:rPrChange w:id="4971" w:author="herwin-azis" w:date="2016-12-14T14:43:00Z">
            <w:rPr>
              <w:ins w:id="4972" w:author="Alfiady" w:date="2016-09-23T10:31:00Z"/>
              <w:szCs w:val="24"/>
            </w:rPr>
          </w:rPrChange>
        </w:rPr>
        <w:pPrChange w:id="4973" w:author="herwin-azis" w:date="2016-12-14T14:40:00Z">
          <w:pPr>
            <w:ind w:left="360"/>
            <w:jc w:val="both"/>
          </w:pPr>
        </w:pPrChange>
      </w:pPr>
      <w:ins w:id="4974" w:author="Alfiady" w:date="2016-09-23T10:31:00Z">
        <w:r w:rsidRPr="007B4E01">
          <w:rPr>
            <w:b/>
            <w:szCs w:val="24"/>
            <w:u w:val="single"/>
            <w:rPrChange w:id="4975" w:author="herwin-azis" w:date="2016-12-14T14:43:00Z">
              <w:rPr>
                <w:color w:val="0000FF"/>
                <w:szCs w:val="24"/>
                <w:u w:val="single"/>
              </w:rPr>
            </w:rPrChange>
          </w:rPr>
          <w:t>COMPANY:</w:t>
        </w:r>
      </w:ins>
    </w:p>
    <w:p w:rsidR="007B4E01" w:rsidRPr="007B4E01" w:rsidRDefault="007B4E01">
      <w:pPr>
        <w:ind w:left="720"/>
        <w:jc w:val="both"/>
        <w:rPr>
          <w:ins w:id="4976" w:author="Alfiady" w:date="2016-09-30T14:03:00Z"/>
          <w:b/>
          <w:noProof/>
          <w:szCs w:val="24"/>
          <w:rPrChange w:id="4977" w:author="herwin-azis" w:date="2016-12-14T14:43:00Z">
            <w:rPr>
              <w:ins w:id="4978" w:author="Alfiady" w:date="2016-09-30T14:03:00Z"/>
              <w:noProof/>
              <w:szCs w:val="24"/>
            </w:rPr>
          </w:rPrChange>
        </w:rPr>
        <w:pPrChange w:id="4979" w:author="herwin-azis" w:date="2016-12-14T14:40:00Z">
          <w:pPr/>
        </w:pPrChange>
      </w:pPr>
      <w:ins w:id="4980" w:author="Alfiady" w:date="2016-09-23T10:31:00Z">
        <w:r w:rsidRPr="007B4E01">
          <w:rPr>
            <w:b/>
            <w:noProof/>
            <w:szCs w:val="24"/>
            <w:lang w:val="id-ID"/>
            <w:rPrChange w:id="4981" w:author="herwin-azis" w:date="2016-12-14T14:43:00Z">
              <w:rPr>
                <w:noProof/>
                <w:color w:val="0000FF"/>
                <w:szCs w:val="24"/>
                <w:u w:val="single"/>
                <w:lang w:val="id-ID"/>
              </w:rPr>
            </w:rPrChange>
          </w:rPr>
          <w:t xml:space="preserve">PT. Supreme Energy </w:t>
        </w:r>
      </w:ins>
      <w:ins w:id="4982" w:author="Alfiady" w:date="2016-09-30T14:02:00Z">
        <w:r w:rsidRPr="007B4E01">
          <w:rPr>
            <w:b/>
            <w:noProof/>
            <w:szCs w:val="24"/>
            <w:rPrChange w:id="4983" w:author="herwin-azis" w:date="2016-12-14T14:43:00Z">
              <w:rPr>
                <w:noProof/>
                <w:color w:val="0000FF"/>
                <w:szCs w:val="24"/>
                <w:u w:val="single"/>
              </w:rPr>
            </w:rPrChange>
          </w:rPr>
          <w:t>Muara Labuh</w:t>
        </w:r>
      </w:ins>
    </w:p>
    <w:p w:rsidR="007B4E01" w:rsidRDefault="007B4E01">
      <w:pPr>
        <w:ind w:left="900" w:firstLine="90"/>
        <w:jc w:val="both"/>
        <w:rPr>
          <w:ins w:id="4984" w:author="Alfiady" w:date="2016-09-30T14:03:00Z"/>
          <w:noProof/>
          <w:szCs w:val="24"/>
        </w:rPr>
        <w:pPrChange w:id="4985" w:author="herwin-azis" w:date="2016-12-14T14:43:00Z">
          <w:pPr/>
        </w:pPrChange>
      </w:pPr>
      <w:ins w:id="4986" w:author="Alfiady" w:date="2016-09-30T14:03:00Z">
        <w:r w:rsidRPr="007B4E01">
          <w:rPr>
            <w:rFonts w:eastAsiaTheme="minorEastAsia"/>
            <w:bCs/>
            <w:noProof/>
            <w:szCs w:val="24"/>
            <w:rPrChange w:id="4987" w:author="Alfiady" w:date="2016-09-30T14:13:00Z">
              <w:rPr>
                <w:rFonts w:ascii="Calibri" w:eastAsiaTheme="minorEastAsia" w:hAnsi="Calibri" w:cs="Arabic Typesetting"/>
                <w:b/>
                <w:bCs/>
                <w:noProof/>
                <w:color w:val="0000FF"/>
                <w:sz w:val="20"/>
                <w:u w:val="single"/>
              </w:rPr>
            </w:rPrChange>
          </w:rPr>
          <w:t>Menara Sentraya, 23</w:t>
        </w:r>
        <w:r w:rsidRPr="007B4E01">
          <w:rPr>
            <w:rFonts w:eastAsiaTheme="minorEastAsia"/>
            <w:bCs/>
            <w:noProof/>
            <w:szCs w:val="24"/>
            <w:vertAlign w:val="superscript"/>
            <w:rPrChange w:id="4988" w:author="Alfiady" w:date="2016-09-30T14:13:00Z">
              <w:rPr>
                <w:rFonts w:ascii="Calibri" w:eastAsiaTheme="minorEastAsia" w:hAnsi="Calibri" w:cs="Arabic Typesetting"/>
                <w:b/>
                <w:bCs/>
                <w:noProof/>
                <w:color w:val="0000FF"/>
                <w:sz w:val="20"/>
                <w:u w:val="single"/>
                <w:vertAlign w:val="superscript"/>
              </w:rPr>
            </w:rPrChange>
          </w:rPr>
          <w:t>rd</w:t>
        </w:r>
        <w:r w:rsidRPr="007B4E01">
          <w:rPr>
            <w:rFonts w:eastAsiaTheme="minorEastAsia"/>
            <w:bCs/>
            <w:noProof/>
            <w:szCs w:val="24"/>
            <w:rPrChange w:id="4989" w:author="Alfiady" w:date="2016-09-30T14:13:00Z">
              <w:rPr>
                <w:rFonts w:ascii="Calibri" w:eastAsiaTheme="minorEastAsia" w:hAnsi="Calibri" w:cs="Arabic Typesetting"/>
                <w:b/>
                <w:bCs/>
                <w:noProof/>
                <w:color w:val="0000FF"/>
                <w:sz w:val="20"/>
                <w:u w:val="single"/>
              </w:rPr>
            </w:rPrChange>
          </w:rPr>
          <w:t xml:space="preserve"> Floor</w:t>
        </w:r>
      </w:ins>
    </w:p>
    <w:p w:rsidR="007B4E01" w:rsidRDefault="007B4E01">
      <w:pPr>
        <w:ind w:left="900" w:firstLine="90"/>
        <w:jc w:val="both"/>
        <w:rPr>
          <w:ins w:id="4990" w:author="Alfiady" w:date="2016-09-30T14:03:00Z"/>
          <w:noProof/>
          <w:szCs w:val="24"/>
        </w:rPr>
        <w:pPrChange w:id="4991" w:author="herwin-azis" w:date="2016-12-14T14:43:00Z">
          <w:pPr/>
        </w:pPrChange>
      </w:pPr>
      <w:ins w:id="4992" w:author="Alfiady" w:date="2016-09-30T14:03:00Z">
        <w:r w:rsidRPr="007B4E01">
          <w:rPr>
            <w:rFonts w:eastAsiaTheme="minorEastAsia"/>
            <w:bCs/>
            <w:noProof/>
            <w:szCs w:val="24"/>
            <w:rPrChange w:id="4993" w:author="Alfiady" w:date="2016-09-30T14:13:00Z">
              <w:rPr>
                <w:rFonts w:ascii="Calibri" w:eastAsiaTheme="minorEastAsia" w:hAnsi="Calibri" w:cs="Arabic Typesetting"/>
                <w:b/>
                <w:bCs/>
                <w:noProof/>
                <w:color w:val="0000FF"/>
                <w:sz w:val="20"/>
                <w:u w:val="single"/>
              </w:rPr>
            </w:rPrChange>
          </w:rPr>
          <w:t xml:space="preserve">Jl. Iskandarsyah Raya No. 1A </w:t>
        </w:r>
      </w:ins>
    </w:p>
    <w:p w:rsidR="007B4E01" w:rsidRDefault="007B4E01">
      <w:pPr>
        <w:ind w:left="900" w:firstLine="90"/>
        <w:jc w:val="both"/>
        <w:rPr>
          <w:ins w:id="4994" w:author="Alfiady" w:date="2016-09-30T14:03:00Z"/>
          <w:noProof/>
          <w:szCs w:val="24"/>
        </w:rPr>
        <w:pPrChange w:id="4995" w:author="herwin-azis" w:date="2016-12-14T14:43:00Z">
          <w:pPr/>
        </w:pPrChange>
      </w:pPr>
      <w:ins w:id="4996" w:author="Alfiady" w:date="2016-09-30T14:03:00Z">
        <w:r w:rsidRPr="007B4E01">
          <w:rPr>
            <w:rFonts w:eastAsiaTheme="minorEastAsia"/>
            <w:bCs/>
            <w:noProof/>
            <w:szCs w:val="24"/>
            <w:rPrChange w:id="4997" w:author="Alfiady" w:date="2016-09-30T14:13:00Z">
              <w:rPr>
                <w:rFonts w:ascii="Calibri" w:eastAsiaTheme="minorEastAsia" w:hAnsi="Calibri" w:cs="Arabic Typesetting"/>
                <w:b/>
                <w:bCs/>
                <w:noProof/>
                <w:color w:val="0000FF"/>
                <w:sz w:val="20"/>
                <w:u w:val="single"/>
              </w:rPr>
            </w:rPrChange>
          </w:rPr>
          <w:lastRenderedPageBreak/>
          <w:t>Kebayoran Baru, Jakarta 12160</w:t>
        </w:r>
      </w:ins>
    </w:p>
    <w:p w:rsidR="007B4E01" w:rsidRDefault="007B4E01">
      <w:pPr>
        <w:ind w:left="900" w:firstLine="90"/>
        <w:jc w:val="both"/>
        <w:rPr>
          <w:ins w:id="4998" w:author="Alfiady" w:date="2016-09-30T14:03:00Z"/>
          <w:noProof/>
          <w:szCs w:val="24"/>
        </w:rPr>
        <w:pPrChange w:id="4999" w:author="herwin-azis" w:date="2016-12-14T14:43:00Z">
          <w:pPr/>
        </w:pPrChange>
      </w:pPr>
      <w:ins w:id="5000" w:author="Alfiady" w:date="2016-09-30T14:03:00Z">
        <w:r w:rsidRPr="007B4E01">
          <w:rPr>
            <w:rFonts w:eastAsiaTheme="minorEastAsia"/>
            <w:bCs/>
            <w:noProof/>
            <w:szCs w:val="24"/>
            <w:rPrChange w:id="5001" w:author="Alfiady" w:date="2016-09-30T14:13:00Z">
              <w:rPr>
                <w:rFonts w:ascii="Calibri" w:eastAsiaTheme="minorEastAsia" w:hAnsi="Calibri" w:cs="Arabic Typesetting"/>
                <w:b/>
                <w:bCs/>
                <w:noProof/>
                <w:color w:val="0000FF"/>
                <w:sz w:val="20"/>
                <w:u w:val="single"/>
              </w:rPr>
            </w:rPrChange>
          </w:rPr>
          <w:t xml:space="preserve">Phone: +62-21-27882222 (Hunting) </w:t>
        </w:r>
      </w:ins>
    </w:p>
    <w:p w:rsidR="007B4E01" w:rsidRPr="007B4E01" w:rsidRDefault="007B4E01">
      <w:pPr>
        <w:ind w:left="900" w:firstLine="90"/>
        <w:jc w:val="both"/>
        <w:rPr>
          <w:ins w:id="5002" w:author="Alfiady" w:date="2016-09-23T10:31:00Z"/>
          <w:noProof/>
          <w:szCs w:val="24"/>
          <w:rPrChange w:id="5003" w:author="Alfiady" w:date="2016-10-05T15:57:00Z">
            <w:rPr>
              <w:ins w:id="5004" w:author="Alfiady" w:date="2016-09-23T10:31:00Z"/>
              <w:rFonts w:cs="Arial"/>
              <w:u w:val="single"/>
            </w:rPr>
          </w:rPrChange>
        </w:rPr>
        <w:pPrChange w:id="5005" w:author="herwin-azis" w:date="2016-12-14T14:43:00Z">
          <w:pPr>
            <w:ind w:firstLine="360"/>
            <w:jc w:val="both"/>
          </w:pPr>
        </w:pPrChange>
      </w:pPr>
      <w:ins w:id="5006" w:author="Alfiady" w:date="2016-09-30T14:03:00Z">
        <w:r w:rsidRPr="007B4E01">
          <w:rPr>
            <w:rFonts w:eastAsiaTheme="minorEastAsia"/>
            <w:bCs/>
            <w:noProof/>
            <w:szCs w:val="24"/>
            <w:rPrChange w:id="5007" w:author="Alfiady" w:date="2016-09-30T14:13:00Z">
              <w:rPr>
                <w:rFonts w:ascii="Calibri" w:eastAsiaTheme="minorEastAsia" w:hAnsi="Calibri" w:cs="Arabic Typesetting"/>
                <w:b/>
                <w:bCs/>
                <w:noProof/>
                <w:color w:val="0000FF"/>
                <w:sz w:val="20"/>
                <w:u w:val="single"/>
              </w:rPr>
            </w:rPrChange>
          </w:rPr>
          <w:t>Fax: +62-21-27882333</w:t>
        </w:r>
      </w:ins>
    </w:p>
    <w:p w:rsidR="007B4E01" w:rsidRDefault="00036E4B">
      <w:pPr>
        <w:ind w:left="900" w:firstLine="90"/>
        <w:jc w:val="both"/>
        <w:rPr>
          <w:ins w:id="5008" w:author="Alfiady" w:date="2016-09-23T10:31:00Z"/>
          <w:rFonts w:cs="Arial"/>
          <w:u w:val="single"/>
        </w:rPr>
        <w:pPrChange w:id="5009" w:author="herwin-azis" w:date="2016-12-14T14:43:00Z">
          <w:pPr>
            <w:ind w:left="360"/>
            <w:jc w:val="both"/>
          </w:pPr>
        </w:pPrChange>
      </w:pPr>
      <w:ins w:id="5010" w:author="Alfiady" w:date="2016-09-23T10:31:00Z">
        <w:del w:id="5011" w:author="Faishal Dwi Ismail" w:date="2017-01-04T10:17:00Z">
          <w:r w:rsidRPr="00601760" w:rsidDel="00265846">
            <w:rPr>
              <w:rFonts w:cs="Arial"/>
              <w:u w:val="single"/>
            </w:rPr>
            <w:delText>For technical matter</w:delText>
          </w:r>
        </w:del>
      </w:ins>
      <w:ins w:id="5012" w:author="Faishal Dwi Ismail" w:date="2017-01-04T10:17:00Z">
        <w:r w:rsidR="00265846">
          <w:rPr>
            <w:rFonts w:cs="Arial"/>
            <w:u w:val="single"/>
          </w:rPr>
          <w:t>Contact</w:t>
        </w:r>
      </w:ins>
      <w:ins w:id="5013" w:author="Alfiady" w:date="2016-09-23T10:31:00Z">
        <w:del w:id="5014" w:author="Faishal Dwi Ismail" w:date="2017-01-04T10:17:00Z">
          <w:r w:rsidRPr="00601760" w:rsidDel="00265846">
            <w:rPr>
              <w:rFonts w:cs="Arial"/>
              <w:u w:val="single"/>
            </w:rPr>
            <w:delText>s</w:delText>
          </w:r>
        </w:del>
        <w:r w:rsidRPr="00601760">
          <w:rPr>
            <w:rFonts w:cs="Arial"/>
            <w:u w:val="single"/>
          </w:rPr>
          <w:t xml:space="preserve">: </w:t>
        </w:r>
      </w:ins>
    </w:p>
    <w:p w:rsidR="007B4E01" w:rsidRPr="007B4E01" w:rsidRDefault="009B19EF">
      <w:pPr>
        <w:tabs>
          <w:tab w:val="left" w:pos="1296"/>
          <w:tab w:val="left" w:pos="1728"/>
          <w:tab w:val="left" w:pos="1980"/>
          <w:tab w:val="left" w:pos="2304"/>
          <w:tab w:val="left" w:pos="8496"/>
        </w:tabs>
        <w:ind w:left="900" w:firstLine="90"/>
        <w:jc w:val="both"/>
        <w:rPr>
          <w:ins w:id="5015" w:author="Alfiady" w:date="2016-10-05T15:30:00Z"/>
          <w:lang w:val="it-IT"/>
          <w:rPrChange w:id="5016" w:author="Alfiady" w:date="2016-10-05T15:31:00Z">
            <w:rPr>
              <w:ins w:id="5017" w:author="Alfiady" w:date="2016-10-05T15:30:00Z"/>
              <w:sz w:val="20"/>
              <w:lang w:val="it-IT"/>
            </w:rPr>
          </w:rPrChange>
        </w:rPr>
        <w:pPrChange w:id="5018" w:author="herwin-azis" w:date="2016-12-14T14:43:00Z">
          <w:pPr>
            <w:tabs>
              <w:tab w:val="left" w:pos="1296"/>
              <w:tab w:val="left" w:pos="1728"/>
              <w:tab w:val="left" w:pos="1980"/>
              <w:tab w:val="left" w:pos="2268"/>
              <w:tab w:val="left" w:pos="2552"/>
              <w:tab w:val="left" w:pos="2977"/>
              <w:tab w:val="left" w:pos="8496"/>
            </w:tabs>
            <w:spacing w:line="360" w:lineRule="auto"/>
            <w:ind w:left="360"/>
            <w:jc w:val="both"/>
          </w:pPr>
        </w:pPrChange>
      </w:pPr>
      <w:ins w:id="5019" w:author="Alfiady" w:date="2016-10-05T15:30:00Z">
        <w:r>
          <w:rPr>
            <w:sz w:val="20"/>
            <w:lang w:val="it-IT"/>
          </w:rPr>
          <w:t xml:space="preserve">    </w:t>
        </w:r>
      </w:ins>
      <w:ins w:id="5020" w:author="Faishal Dwi Ismail" w:date="2017-01-04T10:17:00Z">
        <w:r w:rsidR="00265846">
          <w:rPr>
            <w:sz w:val="20"/>
            <w:lang w:val="it-IT"/>
          </w:rPr>
          <w:t xml:space="preserve"> </w:t>
        </w:r>
      </w:ins>
      <w:ins w:id="5021" w:author="Alfiady" w:date="2016-10-05T15:30:00Z">
        <w:r>
          <w:rPr>
            <w:sz w:val="20"/>
            <w:lang w:val="it-IT"/>
          </w:rPr>
          <w:t xml:space="preserve">  </w:t>
        </w:r>
      </w:ins>
      <w:ins w:id="5022" w:author="Alfiady" w:date="2016-10-05T15:31:00Z">
        <w:del w:id="5023" w:author="herwin-azis" w:date="2016-12-14T15:00:00Z">
          <w:r w:rsidDel="00DE047B">
            <w:rPr>
              <w:sz w:val="20"/>
              <w:lang w:val="it-IT"/>
            </w:rPr>
            <w:delText xml:space="preserve"> </w:delText>
          </w:r>
        </w:del>
      </w:ins>
      <w:ins w:id="5024" w:author="Alfiady" w:date="2016-10-05T15:30:00Z">
        <w:r w:rsidR="006D4ABC">
          <w:rPr>
            <w:lang w:val="it-IT"/>
          </w:rPr>
          <w:t xml:space="preserve">Alfiady </w:t>
        </w:r>
      </w:ins>
      <w:ins w:id="5025" w:author="herwin-azis" w:date="2016-12-14T15:00:00Z">
        <w:r w:rsidR="00DE047B">
          <w:rPr>
            <w:lang w:val="it-IT"/>
          </w:rPr>
          <w:t>(</w:t>
        </w:r>
        <w:r w:rsidR="007B4E01" w:rsidRPr="007B4E01">
          <w:rPr>
            <w:szCs w:val="24"/>
            <w:rPrChange w:id="5026" w:author="herwin-azis" w:date="2016-12-14T15:00:00Z">
              <w:rPr>
                <w:rFonts w:ascii="Arial" w:hAnsi="Arial" w:cs="Arial"/>
                <w:color w:val="0000FF"/>
                <w:sz w:val="20"/>
                <w:u w:val="single"/>
              </w:rPr>
            </w:rPrChange>
          </w:rPr>
          <w:fldChar w:fldCharType="begin"/>
        </w:r>
        <w:r w:rsidR="007B4E01" w:rsidRPr="007B4E01">
          <w:rPr>
            <w:szCs w:val="24"/>
            <w:rPrChange w:id="5027" w:author="herwin-azis" w:date="2016-12-14T15:00:00Z">
              <w:rPr>
                <w:rFonts w:ascii="Arial" w:hAnsi="Arial" w:cs="Arial"/>
                <w:color w:val="0000FF"/>
                <w:sz w:val="20"/>
                <w:u w:val="single"/>
              </w:rPr>
            </w:rPrChange>
          </w:rPr>
          <w:instrText xml:space="preserve"> HYPERLINK "mailto:alfiady@supreme-energy.com" </w:instrText>
        </w:r>
        <w:r w:rsidR="007B4E01" w:rsidRPr="007B4E01">
          <w:rPr>
            <w:szCs w:val="24"/>
            <w:rPrChange w:id="5028" w:author="herwin-azis" w:date="2016-12-14T15:00:00Z">
              <w:rPr>
                <w:rFonts w:ascii="Arial" w:hAnsi="Arial" w:cs="Arial"/>
                <w:color w:val="0000FF"/>
                <w:sz w:val="20"/>
                <w:u w:val="single"/>
              </w:rPr>
            </w:rPrChange>
          </w:rPr>
          <w:fldChar w:fldCharType="separate"/>
        </w:r>
        <w:r w:rsidR="007B4E01" w:rsidRPr="007B4E01">
          <w:rPr>
            <w:rStyle w:val="Hyperlink"/>
            <w:szCs w:val="24"/>
            <w:rPrChange w:id="5029" w:author="herwin-azis" w:date="2016-12-14T15:00:00Z">
              <w:rPr>
                <w:rStyle w:val="Hyperlink"/>
                <w:rFonts w:ascii="Arial" w:hAnsi="Arial" w:cs="Arial"/>
                <w:sz w:val="20"/>
              </w:rPr>
            </w:rPrChange>
          </w:rPr>
          <w:t>alfiady@supreme-energy.com</w:t>
        </w:r>
        <w:r w:rsidR="007B4E01" w:rsidRPr="007B4E01">
          <w:rPr>
            <w:szCs w:val="24"/>
            <w:rPrChange w:id="5030" w:author="herwin-azis" w:date="2016-12-14T15:00:00Z">
              <w:rPr>
                <w:rFonts w:ascii="Arial" w:hAnsi="Arial" w:cs="Arial"/>
                <w:color w:val="0000FF"/>
                <w:sz w:val="20"/>
                <w:u w:val="single"/>
              </w:rPr>
            </w:rPrChange>
          </w:rPr>
          <w:fldChar w:fldCharType="end"/>
        </w:r>
        <w:r w:rsidR="00DE047B">
          <w:t xml:space="preserve">) </w:t>
        </w:r>
      </w:ins>
      <w:ins w:id="5031" w:author="Alfiady" w:date="2016-10-05T15:30:00Z">
        <w:r w:rsidR="006D4ABC">
          <w:rPr>
            <w:lang w:val="it-IT"/>
          </w:rPr>
          <w:t>– Geo</w:t>
        </w:r>
      </w:ins>
      <w:ins w:id="5032" w:author="Alfiady" w:date="2016-10-05T15:55:00Z">
        <w:r w:rsidR="006D4ABC">
          <w:rPr>
            <w:lang w:val="it-IT"/>
          </w:rPr>
          <w:t>chemist</w:t>
        </w:r>
      </w:ins>
      <w:ins w:id="5033" w:author="Alfiady" w:date="2016-10-05T15:30:00Z">
        <w:r w:rsidR="00223FBE">
          <w:rPr>
            <w:lang w:val="it-IT"/>
          </w:rPr>
          <w:t xml:space="preserve"> </w:t>
        </w:r>
      </w:ins>
    </w:p>
    <w:p w:rsidR="007B4E01" w:rsidRDefault="009B19EF">
      <w:pPr>
        <w:tabs>
          <w:tab w:val="left" w:pos="1296"/>
          <w:tab w:val="left" w:pos="1728"/>
          <w:tab w:val="left" w:pos="1980"/>
          <w:tab w:val="left" w:pos="2304"/>
          <w:tab w:val="left" w:pos="8496"/>
        </w:tabs>
        <w:ind w:left="900" w:firstLine="90"/>
        <w:jc w:val="both"/>
        <w:rPr>
          <w:ins w:id="5034" w:author="herwin-azis" w:date="2016-12-14T14:58:00Z"/>
          <w:lang w:val="it-IT"/>
        </w:rPr>
        <w:pPrChange w:id="5035" w:author="herwin-azis" w:date="2016-12-14T14:43:00Z">
          <w:pPr>
            <w:tabs>
              <w:tab w:val="left" w:pos="1296"/>
              <w:tab w:val="left" w:pos="1728"/>
              <w:tab w:val="left" w:pos="1980"/>
              <w:tab w:val="left" w:pos="2304"/>
              <w:tab w:val="left" w:pos="8496"/>
            </w:tabs>
            <w:spacing w:line="360" w:lineRule="auto"/>
            <w:jc w:val="both"/>
          </w:pPr>
        </w:pPrChange>
      </w:pPr>
      <w:ins w:id="5036" w:author="Alfiady" w:date="2016-10-05T15:31:00Z">
        <w:r>
          <w:rPr>
            <w:lang w:val="it-IT"/>
          </w:rPr>
          <w:t xml:space="preserve">     </w:t>
        </w:r>
      </w:ins>
      <w:ins w:id="5037" w:author="herwin-azis" w:date="2016-12-14T15:01:00Z">
        <w:r w:rsidR="00DE047B">
          <w:rPr>
            <w:lang w:val="it-IT"/>
          </w:rPr>
          <w:t xml:space="preserve"> </w:t>
        </w:r>
      </w:ins>
      <w:ins w:id="5038" w:author="Alfiady" w:date="2016-10-05T15:31:00Z">
        <w:del w:id="5039" w:author="herwin-azis" w:date="2016-12-14T15:00:00Z">
          <w:r w:rsidDel="00DE047B">
            <w:rPr>
              <w:lang w:val="it-IT"/>
            </w:rPr>
            <w:delText xml:space="preserve"> </w:delText>
          </w:r>
        </w:del>
        <w:r w:rsidR="00223FBE">
          <w:rPr>
            <w:lang w:val="it-IT"/>
          </w:rPr>
          <w:t xml:space="preserve">Herwin Azis </w:t>
        </w:r>
      </w:ins>
      <w:ins w:id="5040" w:author="herwin-azis" w:date="2016-12-14T14:59:00Z">
        <w:r w:rsidR="00DE047B">
          <w:rPr>
            <w:lang w:val="it-IT"/>
          </w:rPr>
          <w:t>(</w:t>
        </w:r>
      </w:ins>
      <w:ins w:id="5041" w:author="herwin-azis" w:date="2016-12-14T15:00:00Z">
        <w:r w:rsidR="007B4E01" w:rsidRPr="007B4E01">
          <w:rPr>
            <w:szCs w:val="24"/>
            <w:rPrChange w:id="5042" w:author="herwin-azis" w:date="2016-12-14T15:00:00Z">
              <w:rPr>
                <w:color w:val="0000FF"/>
                <w:u w:val="single"/>
              </w:rPr>
            </w:rPrChange>
          </w:rPr>
          <w:fldChar w:fldCharType="begin"/>
        </w:r>
        <w:r w:rsidR="007B4E01" w:rsidRPr="007B4E01">
          <w:rPr>
            <w:szCs w:val="24"/>
            <w:rPrChange w:id="5043" w:author="herwin-azis" w:date="2016-12-14T15:00:00Z">
              <w:rPr>
                <w:color w:val="0000FF"/>
                <w:u w:val="single"/>
              </w:rPr>
            </w:rPrChange>
          </w:rPr>
          <w:instrText>HYPERLINK "mailto:herwin-azis@supreme-energy.com"</w:instrText>
        </w:r>
        <w:r w:rsidR="007B4E01" w:rsidRPr="007B4E01">
          <w:rPr>
            <w:szCs w:val="24"/>
            <w:rPrChange w:id="5044" w:author="herwin-azis" w:date="2016-12-14T15:00:00Z">
              <w:rPr>
                <w:color w:val="0000FF"/>
                <w:u w:val="single"/>
              </w:rPr>
            </w:rPrChange>
          </w:rPr>
          <w:fldChar w:fldCharType="separate"/>
        </w:r>
        <w:r w:rsidR="007B4E01" w:rsidRPr="007B4E01">
          <w:rPr>
            <w:rStyle w:val="Hyperlink"/>
            <w:szCs w:val="24"/>
            <w:rPrChange w:id="5045" w:author="herwin-azis" w:date="2016-12-14T15:00:00Z">
              <w:rPr>
                <w:rStyle w:val="Hyperlink"/>
                <w:rFonts w:ascii="Arial" w:hAnsi="Arial" w:cs="Arial"/>
                <w:sz w:val="20"/>
              </w:rPr>
            </w:rPrChange>
          </w:rPr>
          <w:t>herwin-azis@supreme-energy.com</w:t>
        </w:r>
        <w:r w:rsidR="007B4E01" w:rsidRPr="007B4E01">
          <w:rPr>
            <w:szCs w:val="24"/>
            <w:rPrChange w:id="5046" w:author="herwin-azis" w:date="2016-12-14T15:00:00Z">
              <w:rPr>
                <w:color w:val="0000FF"/>
                <w:u w:val="single"/>
              </w:rPr>
            </w:rPrChange>
          </w:rPr>
          <w:fldChar w:fldCharType="end"/>
        </w:r>
        <w:r w:rsidR="00DE047B">
          <w:t>)</w:t>
        </w:r>
      </w:ins>
      <w:ins w:id="5047" w:author="Alfiady" w:date="2016-10-05T15:31:00Z">
        <w:r w:rsidR="00223FBE">
          <w:rPr>
            <w:lang w:val="it-IT"/>
          </w:rPr>
          <w:t xml:space="preserve">– Chief </w:t>
        </w:r>
      </w:ins>
      <w:ins w:id="5048" w:author="Alfiady" w:date="2016-12-05T18:16:00Z">
        <w:r w:rsidR="00223FBE">
          <w:rPr>
            <w:lang w:val="it-IT"/>
          </w:rPr>
          <w:t>Development Geologist</w:t>
        </w:r>
      </w:ins>
    </w:p>
    <w:p w:rsidR="00265846" w:rsidRDefault="007B4E01">
      <w:pPr>
        <w:tabs>
          <w:tab w:val="left" w:pos="1296"/>
          <w:tab w:val="left" w:pos="1728"/>
          <w:tab w:val="left" w:pos="1980"/>
          <w:tab w:val="left" w:pos="2304"/>
          <w:tab w:val="left" w:pos="8496"/>
        </w:tabs>
        <w:ind w:left="1350"/>
        <w:jc w:val="both"/>
        <w:rPr>
          <w:ins w:id="5049" w:author="Faishal Dwi Ismail" w:date="2017-01-04T10:16:00Z"/>
          <w:lang w:val="it-IT"/>
        </w:rPr>
        <w:pPrChange w:id="5050" w:author="herwin-azis" w:date="2016-12-14T14:58:00Z">
          <w:pPr>
            <w:widowControl w:val="0"/>
            <w:numPr>
              <w:numId w:val="104"/>
            </w:numPr>
            <w:ind w:left="1080" w:hanging="360"/>
          </w:pPr>
        </w:pPrChange>
      </w:pPr>
      <w:ins w:id="5051" w:author="herwin-azis" w:date="2016-12-14T14:58:00Z">
        <w:del w:id="5052" w:author="Faishal Dwi Ismail" w:date="2017-01-04T10:16:00Z">
          <w:r w:rsidRPr="007B4E01" w:rsidDel="00265846">
            <w:rPr>
              <w:lang w:val="it-IT"/>
              <w:rPrChange w:id="5053" w:author="herwin-azis" w:date="2016-12-14T14:58:00Z">
                <w:rPr>
                  <w:rFonts w:ascii="Arial" w:hAnsi="Arial" w:cs="Arial"/>
                  <w:noProof/>
                  <w:color w:val="0000FF"/>
                  <w:sz w:val="20"/>
                  <w:u w:val="single"/>
                </w:rPr>
              </w:rPrChange>
            </w:rPr>
            <w:delText>Meidina Dwisavira</w:delText>
          </w:r>
        </w:del>
      </w:ins>
      <w:ins w:id="5054" w:author="Faishal Dwi Ismail" w:date="2017-01-04T10:16:00Z">
        <w:r w:rsidR="00265846">
          <w:rPr>
            <w:lang w:val="it-IT"/>
          </w:rPr>
          <w:t>Faishal Dwi Ismail</w:t>
        </w:r>
      </w:ins>
      <w:ins w:id="5055" w:author="herwin-azis" w:date="2016-12-14T14:58:00Z">
        <w:r w:rsidRPr="007B4E01">
          <w:rPr>
            <w:lang w:val="it-IT"/>
            <w:rPrChange w:id="5056" w:author="herwin-azis" w:date="2016-12-14T14:58:00Z">
              <w:rPr>
                <w:rFonts w:ascii="Arial" w:hAnsi="Arial" w:cs="Arial"/>
                <w:noProof/>
                <w:color w:val="0000FF"/>
                <w:sz w:val="20"/>
                <w:u w:val="single"/>
              </w:rPr>
            </w:rPrChange>
          </w:rPr>
          <w:t xml:space="preserve"> (</w:t>
        </w:r>
      </w:ins>
      <w:ins w:id="5057" w:author="Faishal Dwi Ismail" w:date="2017-01-04T10:16:00Z">
        <w:r w:rsidR="00265846">
          <w:rPr>
            <w:szCs w:val="24"/>
          </w:rPr>
          <w:fldChar w:fldCharType="begin"/>
        </w:r>
        <w:r w:rsidR="00265846">
          <w:rPr>
            <w:szCs w:val="24"/>
          </w:rPr>
          <w:instrText xml:space="preserve"> HYPERLINK "mailto:</w:instrText>
        </w:r>
        <w:r w:rsidR="00265846" w:rsidRPr="00265846">
          <w:rPr>
            <w:rPrChange w:id="5058" w:author="Faishal Dwi Ismail" w:date="2017-01-04T10:16:00Z">
              <w:rPr>
                <w:rStyle w:val="Hyperlink"/>
                <w:szCs w:val="24"/>
              </w:rPr>
            </w:rPrChange>
          </w:rPr>
          <w:instrText>faishal-dwi</w:instrText>
        </w:r>
      </w:ins>
      <w:ins w:id="5059" w:author="herwin-azis" w:date="2016-12-14T14:59:00Z">
        <w:r w:rsidR="00265846" w:rsidRPr="00265846">
          <w:rPr>
            <w:szCs w:val="24"/>
            <w:rPrChange w:id="5060" w:author="Faishal Dwi Ismail" w:date="2017-01-04T10:16:00Z">
              <w:rPr>
                <w:rStyle w:val="Hyperlink"/>
                <w:rFonts w:ascii="Arial" w:hAnsi="Arial" w:cs="Arial"/>
                <w:sz w:val="20"/>
              </w:rPr>
            </w:rPrChange>
          </w:rPr>
          <w:instrText>@supreme-energy.com</w:instrText>
        </w:r>
      </w:ins>
      <w:ins w:id="5061" w:author="Faishal Dwi Ismail" w:date="2017-01-04T10:16:00Z">
        <w:r w:rsidR="00265846">
          <w:rPr>
            <w:szCs w:val="24"/>
          </w:rPr>
          <w:instrText xml:space="preserve">" </w:instrText>
        </w:r>
        <w:r w:rsidR="00265846">
          <w:rPr>
            <w:szCs w:val="24"/>
          </w:rPr>
          <w:fldChar w:fldCharType="separate"/>
        </w:r>
        <w:r w:rsidR="00265846" w:rsidRPr="00AA2870">
          <w:rPr>
            <w:rStyle w:val="Hyperlink"/>
            <w:szCs w:val="24"/>
          </w:rPr>
          <w:t>faishal-dwi</w:t>
        </w:r>
      </w:ins>
      <w:ins w:id="5062" w:author="herwin-azis" w:date="2016-12-14T14:59:00Z">
        <w:del w:id="5063" w:author="Faishal Dwi Ismail" w:date="2017-01-04T10:16:00Z">
          <w:r w:rsidR="00265846" w:rsidRPr="00AA2870" w:rsidDel="00265846">
            <w:rPr>
              <w:rStyle w:val="Hyperlink"/>
              <w:szCs w:val="24"/>
              <w:rPrChange w:id="5064" w:author="Faishal Dwi Ismail" w:date="2017-01-04T10:16:00Z">
                <w:rPr>
                  <w:rStyle w:val="Hyperlink"/>
                  <w:rFonts w:ascii="Arial" w:hAnsi="Arial" w:cs="Arial"/>
                  <w:sz w:val="20"/>
                </w:rPr>
              </w:rPrChange>
            </w:rPr>
            <w:delText>meidina-dwisavira</w:delText>
          </w:r>
        </w:del>
        <w:r w:rsidR="00265846" w:rsidRPr="00AA2870">
          <w:rPr>
            <w:rStyle w:val="Hyperlink"/>
            <w:szCs w:val="24"/>
            <w:rPrChange w:id="5065" w:author="Faishal Dwi Ismail" w:date="2017-01-04T10:16:00Z">
              <w:rPr>
                <w:rStyle w:val="Hyperlink"/>
                <w:rFonts w:ascii="Arial" w:hAnsi="Arial" w:cs="Arial"/>
                <w:sz w:val="20"/>
              </w:rPr>
            </w:rPrChange>
          </w:rPr>
          <w:t>@supreme-energy.com</w:t>
        </w:r>
      </w:ins>
      <w:ins w:id="5066" w:author="Faishal Dwi Ismail" w:date="2017-01-04T10:16:00Z">
        <w:r w:rsidR="00265846">
          <w:rPr>
            <w:szCs w:val="24"/>
          </w:rPr>
          <w:fldChar w:fldCharType="end"/>
        </w:r>
      </w:ins>
      <w:ins w:id="5067" w:author="herwin-azis" w:date="2016-12-14T14:58:00Z">
        <w:r w:rsidRPr="007B4E01">
          <w:rPr>
            <w:lang w:val="it-IT"/>
            <w:rPrChange w:id="5068" w:author="herwin-azis" w:date="2016-12-14T14:58:00Z">
              <w:rPr>
                <w:rFonts w:ascii="Arial" w:hAnsi="Arial" w:cs="Arial"/>
                <w:color w:val="0000FF"/>
                <w:sz w:val="20"/>
                <w:u w:val="single"/>
              </w:rPr>
            </w:rPrChange>
          </w:rPr>
          <w:t>) –</w:t>
        </w:r>
      </w:ins>
      <w:ins w:id="5069" w:author="Faishal Dwi Ismail" w:date="2017-01-04T10:16:00Z">
        <w:r w:rsidR="00265846">
          <w:rPr>
            <w:lang w:val="it-IT"/>
          </w:rPr>
          <w:t xml:space="preserve"> Procurement Specialist</w:t>
        </w:r>
      </w:ins>
    </w:p>
    <w:p w:rsidR="007B4E01" w:rsidRPr="007B4E01" w:rsidDel="00265846" w:rsidRDefault="007B4E01">
      <w:pPr>
        <w:tabs>
          <w:tab w:val="left" w:pos="1296"/>
          <w:tab w:val="left" w:pos="1728"/>
          <w:tab w:val="left" w:pos="1980"/>
          <w:tab w:val="left" w:pos="2304"/>
          <w:tab w:val="left" w:pos="8496"/>
        </w:tabs>
        <w:ind w:left="1350"/>
        <w:jc w:val="both"/>
        <w:rPr>
          <w:ins w:id="5070" w:author="herwin-azis" w:date="2016-12-14T14:58:00Z"/>
          <w:del w:id="5071" w:author="Faishal Dwi Ismail" w:date="2017-01-04T10:16:00Z"/>
          <w:lang w:val="it-IT"/>
          <w:rPrChange w:id="5072" w:author="herwin-azis" w:date="2016-12-14T14:58:00Z">
            <w:rPr>
              <w:ins w:id="5073" w:author="herwin-azis" w:date="2016-12-14T14:58:00Z"/>
              <w:del w:id="5074" w:author="Faishal Dwi Ismail" w:date="2017-01-04T10:16:00Z"/>
              <w:rFonts w:ascii="Arial" w:hAnsi="Arial" w:cs="Arial"/>
              <w:noProof/>
              <w:sz w:val="20"/>
            </w:rPr>
          </w:rPrChange>
        </w:rPr>
        <w:pPrChange w:id="5075" w:author="herwin-azis" w:date="2016-12-14T14:58:00Z">
          <w:pPr>
            <w:widowControl w:val="0"/>
            <w:numPr>
              <w:numId w:val="104"/>
            </w:numPr>
            <w:ind w:left="1080" w:hanging="360"/>
          </w:pPr>
        </w:pPrChange>
      </w:pPr>
      <w:ins w:id="5076" w:author="herwin-azis" w:date="2016-12-14T14:58:00Z">
        <w:del w:id="5077" w:author="Faishal Dwi Ismail" w:date="2017-01-04T10:16:00Z">
          <w:r w:rsidRPr="007B4E01" w:rsidDel="00265846">
            <w:rPr>
              <w:lang w:val="it-IT"/>
              <w:rPrChange w:id="5078" w:author="herwin-azis" w:date="2016-12-14T14:58:00Z">
                <w:rPr>
                  <w:rFonts w:ascii="Arial" w:hAnsi="Arial" w:cs="Arial"/>
                  <w:color w:val="0000FF"/>
                  <w:sz w:val="20"/>
                  <w:u w:val="single"/>
                </w:rPr>
              </w:rPrChange>
            </w:rPr>
            <w:delText xml:space="preserve"> SCM Administrator SEML</w:delText>
          </w:r>
        </w:del>
      </w:ins>
    </w:p>
    <w:p w:rsidR="007B4E01" w:rsidRPr="007B4E01" w:rsidRDefault="007B4E01">
      <w:pPr>
        <w:tabs>
          <w:tab w:val="left" w:pos="1296"/>
          <w:tab w:val="left" w:pos="1728"/>
          <w:tab w:val="left" w:pos="1980"/>
          <w:tab w:val="left" w:pos="2304"/>
          <w:tab w:val="left" w:pos="8496"/>
        </w:tabs>
        <w:ind w:left="1350"/>
        <w:jc w:val="both"/>
        <w:rPr>
          <w:ins w:id="5079" w:author="herwin-azis" w:date="2016-12-14T14:58:00Z"/>
          <w:lang w:val="it-IT"/>
          <w:rPrChange w:id="5080" w:author="herwin-azis" w:date="2016-12-14T14:58:00Z">
            <w:rPr>
              <w:ins w:id="5081" w:author="herwin-azis" w:date="2016-12-14T14:58:00Z"/>
              <w:rFonts w:ascii="Arial" w:hAnsi="Arial" w:cs="Arial"/>
              <w:noProof/>
              <w:sz w:val="20"/>
            </w:rPr>
          </w:rPrChange>
        </w:rPr>
        <w:pPrChange w:id="5082" w:author="herwin-azis" w:date="2016-12-14T14:58:00Z">
          <w:pPr>
            <w:widowControl w:val="0"/>
            <w:numPr>
              <w:numId w:val="104"/>
            </w:numPr>
            <w:ind w:left="1080" w:hanging="360"/>
          </w:pPr>
        </w:pPrChange>
      </w:pPr>
      <w:ins w:id="5083" w:author="herwin-azis" w:date="2016-12-14T14:58:00Z">
        <w:r w:rsidRPr="007B4E01">
          <w:rPr>
            <w:lang w:val="it-IT"/>
            <w:rPrChange w:id="5084" w:author="herwin-azis" w:date="2016-12-14T14:58:00Z">
              <w:rPr>
                <w:rFonts w:ascii="Arial" w:hAnsi="Arial" w:cs="Arial"/>
                <w:noProof/>
                <w:color w:val="0000FF"/>
                <w:sz w:val="20"/>
                <w:u w:val="single"/>
              </w:rPr>
            </w:rPrChange>
          </w:rPr>
          <w:t>Hary Wibowo (</w:t>
        </w:r>
      </w:ins>
      <w:ins w:id="5085" w:author="herwin-azis" w:date="2016-12-14T14:59:00Z">
        <w:r w:rsidRPr="007B4E01">
          <w:rPr>
            <w:szCs w:val="24"/>
            <w:rPrChange w:id="5086" w:author="herwin-azis" w:date="2016-12-14T15:01:00Z">
              <w:rPr>
                <w:color w:val="0000FF"/>
                <w:u w:val="single"/>
              </w:rPr>
            </w:rPrChange>
          </w:rPr>
          <w:fldChar w:fldCharType="begin"/>
        </w:r>
        <w:r w:rsidRPr="007B4E01">
          <w:rPr>
            <w:szCs w:val="24"/>
            <w:rPrChange w:id="5087" w:author="herwin-azis" w:date="2016-12-14T15:01:00Z">
              <w:rPr>
                <w:color w:val="0000FF"/>
                <w:u w:val="single"/>
              </w:rPr>
            </w:rPrChange>
          </w:rPr>
          <w:instrText>HYPERLINK "mailto:hary-wibowo@supreme-energy.com"</w:instrText>
        </w:r>
        <w:r w:rsidRPr="007B4E01">
          <w:rPr>
            <w:szCs w:val="24"/>
            <w:rPrChange w:id="5088" w:author="herwin-azis" w:date="2016-12-14T15:01:00Z">
              <w:rPr>
                <w:color w:val="0000FF"/>
                <w:u w:val="single"/>
              </w:rPr>
            </w:rPrChange>
          </w:rPr>
          <w:fldChar w:fldCharType="separate"/>
        </w:r>
        <w:r w:rsidRPr="007B4E01">
          <w:rPr>
            <w:rStyle w:val="Hyperlink"/>
            <w:noProof/>
            <w:szCs w:val="24"/>
            <w:rPrChange w:id="5089" w:author="herwin-azis" w:date="2016-12-14T15:01:00Z">
              <w:rPr>
                <w:rStyle w:val="Hyperlink"/>
                <w:rFonts w:ascii="Arial" w:hAnsi="Arial" w:cs="Arial"/>
                <w:noProof/>
                <w:sz w:val="20"/>
              </w:rPr>
            </w:rPrChange>
          </w:rPr>
          <w:t>hary-wibowo@supreme-energy.com</w:t>
        </w:r>
        <w:r w:rsidRPr="007B4E01">
          <w:rPr>
            <w:szCs w:val="24"/>
            <w:rPrChange w:id="5090" w:author="herwin-azis" w:date="2016-12-14T15:01:00Z">
              <w:rPr>
                <w:color w:val="0000FF"/>
                <w:u w:val="single"/>
              </w:rPr>
            </w:rPrChange>
          </w:rPr>
          <w:fldChar w:fldCharType="end"/>
        </w:r>
      </w:ins>
      <w:ins w:id="5091" w:author="herwin-azis" w:date="2016-12-14T14:58:00Z">
        <w:r w:rsidRPr="007B4E01">
          <w:rPr>
            <w:lang w:val="it-IT"/>
            <w:rPrChange w:id="5092" w:author="herwin-azis" w:date="2016-12-14T14:58:00Z">
              <w:rPr>
                <w:rFonts w:ascii="Arial" w:hAnsi="Arial" w:cs="Arial"/>
                <w:noProof/>
                <w:color w:val="0000FF"/>
                <w:sz w:val="20"/>
                <w:u w:val="single"/>
              </w:rPr>
            </w:rPrChange>
          </w:rPr>
          <w:t>)  - SCM Manager</w:t>
        </w:r>
      </w:ins>
    </w:p>
    <w:p w:rsidR="007B4E01" w:rsidRPr="007B4E01" w:rsidRDefault="007B4E01">
      <w:pPr>
        <w:tabs>
          <w:tab w:val="left" w:pos="1296"/>
          <w:tab w:val="left" w:pos="1728"/>
          <w:tab w:val="left" w:pos="1980"/>
          <w:tab w:val="left" w:pos="2304"/>
          <w:tab w:val="left" w:pos="8496"/>
        </w:tabs>
        <w:ind w:left="1350"/>
        <w:jc w:val="both"/>
        <w:rPr>
          <w:ins w:id="5093" w:author="Alfiady" w:date="2016-10-05T15:31:00Z"/>
          <w:lang w:val="it-IT"/>
          <w:rPrChange w:id="5094" w:author="Alfiady" w:date="2016-10-05T15:31:00Z">
            <w:rPr>
              <w:ins w:id="5095" w:author="Alfiady" w:date="2016-10-05T15:31:00Z"/>
              <w:sz w:val="20"/>
              <w:lang w:val="it-IT"/>
            </w:rPr>
          </w:rPrChange>
        </w:rPr>
        <w:pPrChange w:id="5096" w:author="herwin-azis" w:date="2016-12-14T14:58:00Z">
          <w:pPr>
            <w:tabs>
              <w:tab w:val="left" w:pos="1296"/>
              <w:tab w:val="left" w:pos="1728"/>
              <w:tab w:val="left" w:pos="1980"/>
              <w:tab w:val="left" w:pos="2304"/>
              <w:tab w:val="left" w:pos="8496"/>
            </w:tabs>
            <w:spacing w:line="360" w:lineRule="auto"/>
            <w:jc w:val="both"/>
          </w:pPr>
        </w:pPrChange>
      </w:pPr>
      <w:ins w:id="5097" w:author="herwin-azis" w:date="2016-12-14T14:58:00Z">
        <w:r w:rsidRPr="007B4E01">
          <w:rPr>
            <w:lang w:val="it-IT"/>
            <w:rPrChange w:id="5098" w:author="herwin-azis" w:date="2016-12-14T14:58:00Z">
              <w:rPr>
                <w:rFonts w:ascii="Arial" w:hAnsi="Arial" w:cs="Arial"/>
                <w:noProof/>
                <w:color w:val="0000FF"/>
                <w:sz w:val="20"/>
                <w:u w:val="single"/>
              </w:rPr>
            </w:rPrChange>
          </w:rPr>
          <w:t>Ketut Murniata (</w:t>
        </w:r>
      </w:ins>
      <w:ins w:id="5099" w:author="herwin-azis" w:date="2016-12-14T14:59:00Z">
        <w:r w:rsidRPr="007B4E01">
          <w:rPr>
            <w:szCs w:val="24"/>
            <w:rPrChange w:id="5100" w:author="herwin-azis" w:date="2016-12-14T15:01:00Z">
              <w:rPr>
                <w:color w:val="0000FF"/>
                <w:u w:val="single"/>
              </w:rPr>
            </w:rPrChange>
          </w:rPr>
          <w:fldChar w:fldCharType="begin"/>
        </w:r>
        <w:r w:rsidRPr="007B4E01">
          <w:rPr>
            <w:szCs w:val="24"/>
            <w:rPrChange w:id="5101" w:author="herwin-azis" w:date="2016-12-14T15:01:00Z">
              <w:rPr>
                <w:color w:val="0000FF"/>
                <w:u w:val="single"/>
              </w:rPr>
            </w:rPrChange>
          </w:rPr>
          <w:instrText>HYPERLINK "mailto:ketut-murniata@supreme-energy.com"</w:instrText>
        </w:r>
        <w:r w:rsidRPr="007B4E01">
          <w:rPr>
            <w:szCs w:val="24"/>
            <w:rPrChange w:id="5102" w:author="herwin-azis" w:date="2016-12-14T15:01:00Z">
              <w:rPr>
                <w:color w:val="0000FF"/>
                <w:u w:val="single"/>
              </w:rPr>
            </w:rPrChange>
          </w:rPr>
          <w:fldChar w:fldCharType="separate"/>
        </w:r>
        <w:r w:rsidRPr="007B4E01">
          <w:rPr>
            <w:rStyle w:val="Hyperlink"/>
            <w:noProof/>
            <w:szCs w:val="24"/>
            <w:rPrChange w:id="5103" w:author="herwin-azis" w:date="2016-12-14T15:01:00Z">
              <w:rPr>
                <w:rStyle w:val="Hyperlink"/>
                <w:rFonts w:ascii="Arial" w:hAnsi="Arial" w:cs="Arial"/>
                <w:noProof/>
                <w:sz w:val="20"/>
              </w:rPr>
            </w:rPrChange>
          </w:rPr>
          <w:t>ketut-murniata@supreme-energy.com</w:t>
        </w:r>
        <w:r w:rsidRPr="007B4E01">
          <w:rPr>
            <w:szCs w:val="24"/>
            <w:rPrChange w:id="5104" w:author="herwin-azis" w:date="2016-12-14T15:01:00Z">
              <w:rPr>
                <w:color w:val="0000FF"/>
                <w:u w:val="single"/>
              </w:rPr>
            </w:rPrChange>
          </w:rPr>
          <w:fldChar w:fldCharType="end"/>
        </w:r>
      </w:ins>
      <w:ins w:id="5105" w:author="herwin-azis" w:date="2016-12-14T14:58:00Z">
        <w:r w:rsidRPr="007B4E01">
          <w:rPr>
            <w:lang w:val="it-IT"/>
            <w:rPrChange w:id="5106" w:author="herwin-azis" w:date="2016-12-14T14:58:00Z">
              <w:rPr>
                <w:rFonts w:ascii="Arial" w:hAnsi="Arial" w:cs="Arial"/>
                <w:noProof/>
                <w:color w:val="0000FF"/>
                <w:sz w:val="20"/>
                <w:u w:val="single"/>
              </w:rPr>
            </w:rPrChange>
          </w:rPr>
          <w:t>) – Finance Officer SEML(for Invoice purpose)</w:t>
        </w:r>
      </w:ins>
    </w:p>
    <w:p w:rsidR="007B4E01" w:rsidRDefault="007B4E01">
      <w:pPr>
        <w:pStyle w:val="Header"/>
        <w:spacing w:after="120"/>
        <w:ind w:left="720"/>
        <w:jc w:val="both"/>
        <w:rPr>
          <w:ins w:id="5107" w:author="Alfiady" w:date="2016-09-23T10:31:00Z"/>
          <w:rFonts w:cs="Arial"/>
        </w:rPr>
        <w:pPrChange w:id="5108" w:author="herwin-azis" w:date="2016-12-14T14:40:00Z">
          <w:pPr>
            <w:pStyle w:val="Header"/>
            <w:spacing w:after="120"/>
            <w:ind w:left="360"/>
            <w:jc w:val="both"/>
          </w:pPr>
        </w:pPrChange>
      </w:pPr>
    </w:p>
    <w:p w:rsidR="007B4E01" w:rsidRPr="007B4E01" w:rsidDel="00265846" w:rsidRDefault="007B4E01">
      <w:pPr>
        <w:pStyle w:val="Header"/>
        <w:ind w:left="720"/>
        <w:jc w:val="both"/>
        <w:rPr>
          <w:ins w:id="5109" w:author="Alfiady" w:date="2016-09-23T10:31:00Z"/>
          <w:del w:id="5110" w:author="Faishal Dwi Ismail" w:date="2017-01-04T10:16:00Z"/>
          <w:rFonts w:cs="Arial"/>
          <w:b/>
          <w:u w:val="single"/>
          <w:rPrChange w:id="5111" w:author="herwin-azis" w:date="2016-12-14T14:43:00Z">
            <w:rPr>
              <w:ins w:id="5112" w:author="Alfiady" w:date="2016-09-23T10:31:00Z"/>
              <w:del w:id="5113" w:author="Faishal Dwi Ismail" w:date="2017-01-04T10:16:00Z"/>
              <w:rFonts w:cs="Arial"/>
            </w:rPr>
          </w:rPrChange>
        </w:rPr>
        <w:pPrChange w:id="5114" w:author="herwin-azis" w:date="2016-12-14T14:40:00Z">
          <w:pPr>
            <w:pStyle w:val="Header"/>
            <w:spacing w:after="120"/>
            <w:ind w:left="360"/>
            <w:jc w:val="both"/>
          </w:pPr>
        </w:pPrChange>
      </w:pPr>
      <w:ins w:id="5115" w:author="Alfiady" w:date="2016-09-23T10:31:00Z">
        <w:del w:id="5116" w:author="Faishal Dwi Ismail" w:date="2017-01-04T10:16:00Z">
          <w:r w:rsidRPr="007B4E01" w:rsidDel="00265846">
            <w:rPr>
              <w:rFonts w:cs="Arial"/>
              <w:b/>
              <w:u w:val="single"/>
              <w:rPrChange w:id="5117" w:author="herwin-azis" w:date="2016-12-14T14:43:00Z">
                <w:rPr>
                  <w:rFonts w:cs="Arial"/>
                  <w:color w:val="0000FF"/>
                  <w:u w:val="single"/>
                </w:rPr>
              </w:rPrChange>
            </w:rPr>
            <w:delText>CONTRACTOR:</w:delText>
          </w:r>
        </w:del>
      </w:ins>
    </w:p>
    <w:p w:rsidR="007B4E01" w:rsidRPr="007B4E01" w:rsidDel="00265846" w:rsidRDefault="007B4E01">
      <w:pPr>
        <w:pStyle w:val="Header"/>
        <w:ind w:left="720"/>
        <w:jc w:val="both"/>
        <w:rPr>
          <w:ins w:id="5118" w:author="Alfiady" w:date="2016-09-23T10:31:00Z"/>
          <w:del w:id="5119" w:author="Faishal Dwi Ismail" w:date="2017-01-04T10:16:00Z"/>
          <w:rFonts w:cs="Arial"/>
          <w:b/>
          <w:rPrChange w:id="5120" w:author="herwin-azis" w:date="2016-12-14T14:43:00Z">
            <w:rPr>
              <w:ins w:id="5121" w:author="Alfiady" w:date="2016-09-23T10:31:00Z"/>
              <w:del w:id="5122" w:author="Faishal Dwi Ismail" w:date="2017-01-04T10:16:00Z"/>
              <w:rFonts w:cs="Arial"/>
            </w:rPr>
          </w:rPrChange>
        </w:rPr>
        <w:pPrChange w:id="5123" w:author="herwin-azis" w:date="2016-12-14T14:40:00Z">
          <w:pPr>
            <w:pStyle w:val="Header"/>
            <w:spacing w:after="120"/>
            <w:ind w:left="360"/>
            <w:jc w:val="both"/>
          </w:pPr>
        </w:pPrChange>
      </w:pPr>
      <w:ins w:id="5124" w:author="Alfiady" w:date="2016-09-23T10:31:00Z">
        <w:del w:id="5125" w:author="Faishal Dwi Ismail" w:date="2017-01-04T10:16:00Z">
          <w:r w:rsidRPr="007B4E01" w:rsidDel="00265846">
            <w:rPr>
              <w:rFonts w:cs="Arial"/>
              <w:b/>
              <w:rPrChange w:id="5126" w:author="herwin-azis" w:date="2016-12-14T14:43:00Z">
                <w:rPr>
                  <w:rFonts w:cs="Arial"/>
                  <w:color w:val="0000FF"/>
                  <w:u w:val="single"/>
                </w:rPr>
              </w:rPrChange>
            </w:rPr>
            <w:delText>PT. Thermochem Indonesia</w:delText>
          </w:r>
        </w:del>
      </w:ins>
    </w:p>
    <w:p w:rsidR="002976C4" w:rsidDel="00265846" w:rsidRDefault="00036E4B">
      <w:pPr>
        <w:pStyle w:val="Header"/>
        <w:ind w:left="990"/>
        <w:jc w:val="both"/>
        <w:rPr>
          <w:ins w:id="5127" w:author="herwin-azis" w:date="2016-12-15T11:02:00Z"/>
          <w:del w:id="5128" w:author="Faishal Dwi Ismail" w:date="2017-01-04T10:16:00Z"/>
          <w:rFonts w:cs="Arial"/>
        </w:rPr>
        <w:pPrChange w:id="5129" w:author="herwin-azis" w:date="2016-12-14T14:43:00Z">
          <w:pPr>
            <w:pStyle w:val="Header"/>
            <w:spacing w:after="120"/>
            <w:ind w:left="360"/>
            <w:jc w:val="both"/>
          </w:pPr>
        </w:pPrChange>
      </w:pPr>
      <w:ins w:id="5130" w:author="Alfiady" w:date="2016-09-23T10:31:00Z">
        <w:del w:id="5131" w:author="Faishal Dwi Ismail" w:date="2017-01-04T10:16:00Z">
          <w:r w:rsidDel="00265846">
            <w:rPr>
              <w:rFonts w:cs="Arial"/>
            </w:rPr>
            <w:delText xml:space="preserve">Kompleks Cimareme Indah, </w:delText>
          </w:r>
        </w:del>
      </w:ins>
    </w:p>
    <w:p w:rsidR="007B4E01" w:rsidDel="00265846" w:rsidRDefault="00036E4B">
      <w:pPr>
        <w:pStyle w:val="Header"/>
        <w:ind w:left="990"/>
        <w:jc w:val="both"/>
        <w:rPr>
          <w:ins w:id="5132" w:author="Alfiady" w:date="2016-09-23T10:31:00Z"/>
          <w:del w:id="5133" w:author="Faishal Dwi Ismail" w:date="2017-01-04T10:16:00Z"/>
          <w:rFonts w:cs="Arial"/>
        </w:rPr>
        <w:pPrChange w:id="5134" w:author="herwin-azis" w:date="2016-12-15T11:02:00Z">
          <w:pPr>
            <w:pStyle w:val="Header"/>
            <w:spacing w:after="120"/>
            <w:ind w:left="360"/>
            <w:jc w:val="both"/>
          </w:pPr>
        </w:pPrChange>
      </w:pPr>
      <w:ins w:id="5135" w:author="Alfiady" w:date="2016-09-23T10:31:00Z">
        <w:del w:id="5136" w:author="Faishal Dwi Ismail" w:date="2017-01-04T10:16:00Z">
          <w:r w:rsidDel="00265846">
            <w:rPr>
              <w:rFonts w:cs="Arial"/>
            </w:rPr>
            <w:delText>Blok A4 no. 14, Bandung Barat, 40554, West Java, Indonesia</w:delText>
          </w:r>
        </w:del>
      </w:ins>
    </w:p>
    <w:p w:rsidR="007B4E01" w:rsidDel="00265846" w:rsidRDefault="00036E4B">
      <w:pPr>
        <w:pStyle w:val="Header"/>
        <w:ind w:left="990"/>
        <w:jc w:val="both"/>
        <w:rPr>
          <w:ins w:id="5137" w:author="Alfiady" w:date="2016-09-23T10:31:00Z"/>
          <w:del w:id="5138" w:author="Faishal Dwi Ismail" w:date="2017-01-04T10:16:00Z"/>
          <w:rFonts w:cs="Arial"/>
        </w:rPr>
        <w:pPrChange w:id="5139" w:author="herwin-azis" w:date="2016-12-14T14:43:00Z">
          <w:pPr>
            <w:pStyle w:val="Header"/>
            <w:spacing w:after="120"/>
            <w:ind w:left="360"/>
            <w:jc w:val="both"/>
          </w:pPr>
        </w:pPrChange>
      </w:pPr>
      <w:ins w:id="5140" w:author="Alfiady" w:date="2016-09-23T10:31:00Z">
        <w:del w:id="5141" w:author="Faishal Dwi Ismail" w:date="2017-01-04T10:16:00Z">
          <w:r w:rsidDel="00265846">
            <w:rPr>
              <w:rFonts w:cs="Arial"/>
            </w:rPr>
            <w:delText>Phone / Fax: 022 – 6868110 / 6866999</w:delText>
          </w:r>
        </w:del>
      </w:ins>
    </w:p>
    <w:p w:rsidR="007B4E01" w:rsidDel="00265846" w:rsidRDefault="00036E4B">
      <w:pPr>
        <w:pStyle w:val="Header"/>
        <w:ind w:left="990"/>
        <w:jc w:val="both"/>
        <w:rPr>
          <w:ins w:id="5142" w:author="Alfiady" w:date="2016-10-05T15:55:00Z"/>
          <w:del w:id="5143" w:author="Faishal Dwi Ismail" w:date="2017-01-04T10:16:00Z"/>
          <w:rFonts w:cs="Arial"/>
        </w:rPr>
        <w:pPrChange w:id="5144" w:author="herwin-azis" w:date="2016-12-14T14:43:00Z">
          <w:pPr>
            <w:pStyle w:val="Header"/>
            <w:spacing w:after="120"/>
            <w:ind w:left="360"/>
            <w:jc w:val="both"/>
          </w:pPr>
        </w:pPrChange>
      </w:pPr>
      <w:ins w:id="5145" w:author="Alfiady" w:date="2016-09-23T10:31:00Z">
        <w:del w:id="5146" w:author="Faishal Dwi Ismail" w:date="2017-01-04T10:16:00Z">
          <w:r w:rsidDel="00265846">
            <w:rPr>
              <w:rFonts w:cs="Arial"/>
            </w:rPr>
            <w:delText xml:space="preserve">Contact Person: </w:delText>
          </w:r>
        </w:del>
      </w:ins>
    </w:p>
    <w:p w:rsidR="007B4E01" w:rsidDel="00265846" w:rsidRDefault="00036E4B">
      <w:pPr>
        <w:pStyle w:val="Header"/>
        <w:ind w:left="990"/>
        <w:jc w:val="both"/>
        <w:rPr>
          <w:ins w:id="5147" w:author="Alfiady" w:date="2016-09-23T10:31:00Z"/>
          <w:del w:id="5148" w:author="Faishal Dwi Ismail" w:date="2017-01-04T10:16:00Z"/>
          <w:rFonts w:cs="Arial"/>
        </w:rPr>
        <w:pPrChange w:id="5149" w:author="herwin-azis" w:date="2016-12-14T14:43:00Z">
          <w:pPr>
            <w:pStyle w:val="Header"/>
            <w:spacing w:after="120"/>
            <w:ind w:left="360"/>
            <w:jc w:val="both"/>
          </w:pPr>
        </w:pPrChange>
      </w:pPr>
      <w:ins w:id="5150" w:author="Alfiady" w:date="2016-09-23T10:31:00Z">
        <w:del w:id="5151" w:author="Faishal Dwi Ismail" w:date="2017-01-04T10:16:00Z">
          <w:r w:rsidDel="00265846">
            <w:rPr>
              <w:rFonts w:cs="Arial"/>
            </w:rPr>
            <w:delText xml:space="preserve">Budy Nugraha (081320715771) at </w:delText>
          </w:r>
          <w:r w:rsidR="007B4E01" w:rsidRPr="00DE047B" w:rsidDel="00265846">
            <w:rPr>
              <w:rPrChange w:id="5152" w:author="herwin-azis" w:date="2016-12-14T14:59:00Z">
                <w:rPr>
                  <w:rStyle w:val="Hyperlink"/>
                  <w:rFonts w:cs="Arial"/>
                </w:rPr>
              </w:rPrChange>
            </w:rPr>
            <w:fldChar w:fldCharType="begin"/>
          </w:r>
          <w:r w:rsidR="007B4E01" w:rsidRPr="007B4E01" w:rsidDel="00265846">
            <w:rPr>
              <w:u w:val="single"/>
              <w:rPrChange w:id="5153" w:author="herwin-azis" w:date="2016-12-14T14:59:00Z">
                <w:rPr>
                  <w:color w:val="0000FF"/>
                  <w:u w:val="single"/>
                </w:rPr>
              </w:rPrChange>
            </w:rPr>
            <w:delInstrText xml:space="preserve"> HYPERLINK "mailto:budy.nugraha@thermochem.co.id" </w:delInstrText>
          </w:r>
          <w:r w:rsidR="007B4E01" w:rsidRPr="00DE047B" w:rsidDel="00265846">
            <w:rPr>
              <w:rPrChange w:id="5154" w:author="herwin-azis" w:date="2016-12-14T14:59:00Z">
                <w:rPr>
                  <w:rStyle w:val="Hyperlink"/>
                  <w:rFonts w:cs="Arial"/>
                </w:rPr>
              </w:rPrChange>
            </w:rPr>
            <w:fldChar w:fldCharType="separate"/>
          </w:r>
          <w:r w:rsidR="00E30E9C" w:rsidDel="00265846">
            <w:rPr>
              <w:rStyle w:val="Hyperlink"/>
              <w:rFonts w:cs="Arial"/>
            </w:rPr>
            <w:delText>budy.nugraha@thermochem.co.id</w:delText>
          </w:r>
          <w:r w:rsidR="007B4E01" w:rsidRPr="00DE047B" w:rsidDel="00265846">
            <w:rPr>
              <w:rStyle w:val="Hyperlink"/>
              <w:rFonts w:cs="Arial"/>
              <w:rPrChange w:id="5155" w:author="herwin-azis" w:date="2016-12-14T14:59:00Z">
                <w:rPr>
                  <w:rStyle w:val="Hyperlink"/>
                  <w:rFonts w:cs="Arial"/>
                </w:rPr>
              </w:rPrChange>
            </w:rPr>
            <w:fldChar w:fldCharType="end"/>
          </w:r>
          <w:r w:rsidDel="00265846">
            <w:rPr>
              <w:rFonts w:cs="Arial"/>
            </w:rPr>
            <w:delText xml:space="preserve"> </w:delText>
          </w:r>
        </w:del>
      </w:ins>
    </w:p>
    <w:p w:rsidR="007B4E01" w:rsidDel="00265846" w:rsidRDefault="00036E4B">
      <w:pPr>
        <w:pStyle w:val="Header"/>
        <w:tabs>
          <w:tab w:val="left" w:pos="1890"/>
        </w:tabs>
        <w:ind w:left="990"/>
        <w:jc w:val="both"/>
        <w:rPr>
          <w:ins w:id="5156" w:author="Alfiady" w:date="2016-09-23T10:31:00Z"/>
          <w:del w:id="5157" w:author="Faishal Dwi Ismail" w:date="2017-01-04T10:16:00Z"/>
          <w:rFonts w:cs="Arial"/>
        </w:rPr>
        <w:pPrChange w:id="5158" w:author="herwin-azis" w:date="2016-12-14T14:43:00Z">
          <w:pPr>
            <w:pStyle w:val="Header"/>
            <w:tabs>
              <w:tab w:val="left" w:pos="1890"/>
            </w:tabs>
            <w:spacing w:after="120"/>
            <w:ind w:left="360"/>
            <w:jc w:val="both"/>
          </w:pPr>
        </w:pPrChange>
      </w:pPr>
      <w:ins w:id="5159" w:author="Alfiady" w:date="2016-09-23T10:31:00Z">
        <w:del w:id="5160" w:author="Faishal Dwi Ismail" w:date="2017-01-04T10:16:00Z">
          <w:r w:rsidDel="00265846">
            <w:rPr>
              <w:rFonts w:cs="Arial"/>
            </w:rPr>
            <w:delText xml:space="preserve">Miranti Kusuma at </w:delText>
          </w:r>
          <w:r w:rsidR="007B4E01" w:rsidDel="00265846">
            <w:fldChar w:fldCharType="begin"/>
          </w:r>
          <w:r w:rsidDel="00265846">
            <w:delInstrText xml:space="preserve"> HYPERLINK "mailto:miranti.kusuma@thermochem.co.id" </w:delInstrText>
          </w:r>
          <w:r w:rsidR="007B4E01" w:rsidDel="00265846">
            <w:fldChar w:fldCharType="separate"/>
          </w:r>
          <w:r w:rsidRPr="00D06C48" w:rsidDel="00265846">
            <w:rPr>
              <w:rStyle w:val="Hyperlink"/>
              <w:rFonts w:cs="Arial"/>
            </w:rPr>
            <w:delText>miranti.kusuma@thermochem.co.id</w:delText>
          </w:r>
          <w:r w:rsidR="007B4E01" w:rsidDel="00265846">
            <w:rPr>
              <w:rStyle w:val="Hyperlink"/>
              <w:rFonts w:cs="Arial"/>
            </w:rPr>
            <w:fldChar w:fldCharType="end"/>
          </w:r>
          <w:r w:rsidDel="00265846">
            <w:rPr>
              <w:rFonts w:cs="Arial"/>
            </w:rPr>
            <w:delText xml:space="preserve"> </w:delText>
          </w:r>
        </w:del>
      </w:ins>
    </w:p>
    <w:p w:rsidR="007B4E01" w:rsidDel="00265846" w:rsidRDefault="007B4E01">
      <w:pPr>
        <w:pStyle w:val="Header"/>
        <w:spacing w:after="120"/>
        <w:ind w:left="720"/>
        <w:jc w:val="both"/>
        <w:rPr>
          <w:ins w:id="5161" w:author="Alfiady" w:date="2016-09-23T10:31:00Z"/>
          <w:del w:id="5162" w:author="Faishal Dwi Ismail" w:date="2017-01-04T10:16:00Z"/>
          <w:rFonts w:cs="Arial"/>
          <w:i/>
        </w:rPr>
        <w:pPrChange w:id="5163" w:author="herwin-azis" w:date="2016-12-14T14:40:00Z">
          <w:pPr>
            <w:pStyle w:val="Header"/>
            <w:spacing w:after="120"/>
            <w:ind w:left="360"/>
            <w:jc w:val="both"/>
          </w:pPr>
        </w:pPrChange>
      </w:pPr>
    </w:p>
    <w:p w:rsidR="007B4E01" w:rsidDel="00265846" w:rsidRDefault="007B4E01">
      <w:pPr>
        <w:tabs>
          <w:tab w:val="left" w:pos="426"/>
          <w:tab w:val="left" w:pos="720"/>
        </w:tabs>
        <w:ind w:left="540" w:hanging="540"/>
        <w:jc w:val="center"/>
        <w:rPr>
          <w:del w:id="5164" w:author="Faishal Dwi Ismail" w:date="2017-01-04T10:16:00Z"/>
          <w:szCs w:val="24"/>
        </w:rPr>
        <w:pPrChange w:id="5165" w:author="Alfiady" w:date="2016-09-23T10:31:00Z">
          <w:pPr>
            <w:tabs>
              <w:tab w:val="left" w:pos="426"/>
              <w:tab w:val="left" w:pos="720"/>
            </w:tabs>
            <w:ind w:left="426"/>
          </w:pPr>
        </w:pPrChange>
      </w:pPr>
    </w:p>
    <w:p w:rsidR="007B4E01" w:rsidDel="00265846" w:rsidRDefault="007B4E01">
      <w:pPr>
        <w:tabs>
          <w:tab w:val="left" w:pos="426"/>
          <w:tab w:val="left" w:pos="720"/>
        </w:tabs>
        <w:ind w:left="540" w:hanging="540"/>
        <w:jc w:val="center"/>
        <w:rPr>
          <w:del w:id="5166" w:author="Faishal Dwi Ismail" w:date="2017-01-04T10:16:00Z"/>
          <w:szCs w:val="24"/>
        </w:rPr>
        <w:pPrChange w:id="5167" w:author="Alfiady" w:date="2016-09-23T10:31:00Z">
          <w:pPr>
            <w:tabs>
              <w:tab w:val="left" w:pos="426"/>
              <w:tab w:val="left" w:pos="720"/>
            </w:tabs>
            <w:ind w:left="426"/>
          </w:pPr>
        </w:pPrChange>
      </w:pPr>
    </w:p>
    <w:p w:rsidR="007B4E01" w:rsidDel="00265846" w:rsidRDefault="007B4E01">
      <w:pPr>
        <w:tabs>
          <w:tab w:val="left" w:pos="426"/>
          <w:tab w:val="left" w:pos="720"/>
        </w:tabs>
        <w:ind w:left="540" w:hanging="540"/>
        <w:jc w:val="center"/>
        <w:rPr>
          <w:del w:id="5168" w:author="Faishal Dwi Ismail" w:date="2017-01-04T10:16:00Z"/>
          <w:szCs w:val="24"/>
        </w:rPr>
        <w:pPrChange w:id="5169" w:author="Alfiady" w:date="2016-09-23T10:31:00Z">
          <w:pPr>
            <w:tabs>
              <w:tab w:val="left" w:pos="426"/>
              <w:tab w:val="left" w:pos="720"/>
            </w:tabs>
            <w:ind w:left="426"/>
          </w:pPr>
        </w:pPrChange>
      </w:pPr>
    </w:p>
    <w:p w:rsidR="007B4E01" w:rsidDel="00265846" w:rsidRDefault="007B4E01">
      <w:pPr>
        <w:tabs>
          <w:tab w:val="left" w:pos="426"/>
          <w:tab w:val="left" w:pos="720"/>
        </w:tabs>
        <w:ind w:left="540" w:hanging="540"/>
        <w:jc w:val="center"/>
        <w:rPr>
          <w:del w:id="5170" w:author="Faishal Dwi Ismail" w:date="2017-01-04T10:16:00Z"/>
          <w:szCs w:val="24"/>
        </w:rPr>
        <w:pPrChange w:id="5171" w:author="Alfiady" w:date="2016-09-23T10:31:00Z">
          <w:pPr>
            <w:tabs>
              <w:tab w:val="left" w:pos="426"/>
              <w:tab w:val="left" w:pos="720"/>
            </w:tabs>
            <w:ind w:left="426"/>
          </w:pPr>
        </w:pPrChange>
      </w:pPr>
    </w:p>
    <w:p w:rsidR="007B4E01" w:rsidDel="00265846" w:rsidRDefault="007B4E01">
      <w:pPr>
        <w:tabs>
          <w:tab w:val="left" w:pos="426"/>
          <w:tab w:val="left" w:pos="720"/>
        </w:tabs>
        <w:ind w:left="540" w:hanging="540"/>
        <w:jc w:val="center"/>
        <w:rPr>
          <w:del w:id="5172" w:author="Faishal Dwi Ismail" w:date="2017-01-04T10:16:00Z"/>
          <w:szCs w:val="24"/>
        </w:rPr>
        <w:pPrChange w:id="5173" w:author="Alfiady" w:date="2016-09-23T10:31:00Z">
          <w:pPr>
            <w:tabs>
              <w:tab w:val="left" w:pos="426"/>
              <w:tab w:val="left" w:pos="720"/>
            </w:tabs>
            <w:ind w:left="426"/>
          </w:pPr>
        </w:pPrChange>
      </w:pPr>
    </w:p>
    <w:p w:rsidR="007B4E01" w:rsidDel="00265846" w:rsidRDefault="009815B1">
      <w:pPr>
        <w:tabs>
          <w:tab w:val="left" w:pos="426"/>
          <w:tab w:val="left" w:pos="720"/>
        </w:tabs>
        <w:ind w:left="540" w:hanging="540"/>
        <w:jc w:val="center"/>
        <w:rPr>
          <w:del w:id="5174" w:author="Faishal Dwi Ismail" w:date="2017-01-04T10:16:00Z"/>
          <w:szCs w:val="24"/>
        </w:rPr>
        <w:pPrChange w:id="5175" w:author="Alfiady" w:date="2016-09-23T10:31:00Z">
          <w:pPr>
            <w:tabs>
              <w:tab w:val="left" w:pos="426"/>
              <w:tab w:val="left" w:pos="720"/>
            </w:tabs>
          </w:pPr>
        </w:pPrChange>
      </w:pPr>
      <w:del w:id="5176" w:author="Faishal Dwi Ismail" w:date="2017-01-04T10:16:00Z">
        <w:r w:rsidRPr="0036762D" w:rsidDel="00265846">
          <w:rPr>
            <w:szCs w:val="24"/>
          </w:rPr>
          <w:br w:type="page"/>
        </w:r>
      </w:del>
    </w:p>
    <w:p w:rsidR="007B4E01" w:rsidDel="00265846" w:rsidRDefault="006E7214">
      <w:pPr>
        <w:tabs>
          <w:tab w:val="left" w:pos="426"/>
          <w:tab w:val="left" w:pos="720"/>
        </w:tabs>
        <w:ind w:left="540" w:hanging="540"/>
        <w:jc w:val="center"/>
        <w:rPr>
          <w:ins w:id="5177" w:author="user" w:date="2015-11-16T12:56:00Z"/>
          <w:del w:id="5178" w:author="Faishal Dwi Ismail" w:date="2017-01-04T10:16:00Z"/>
          <w:b/>
          <w:szCs w:val="24"/>
          <w:u w:val="single"/>
        </w:rPr>
        <w:pPrChange w:id="5179" w:author="Alfiady" w:date="2016-09-23T10:31:00Z">
          <w:pPr>
            <w:tabs>
              <w:tab w:val="left" w:pos="426"/>
            </w:tabs>
            <w:ind w:left="426"/>
            <w:jc w:val="center"/>
          </w:pPr>
        </w:pPrChange>
      </w:pPr>
      <w:del w:id="5180" w:author="Faishal Dwi Ismail" w:date="2017-01-04T10:16:00Z">
        <w:r w:rsidRPr="0036762D" w:rsidDel="00265846">
          <w:rPr>
            <w:b/>
            <w:szCs w:val="24"/>
            <w:u w:val="single"/>
          </w:rPr>
          <w:lastRenderedPageBreak/>
          <w:delText>At</w:delText>
        </w:r>
      </w:del>
      <w:ins w:id="5181" w:author="user" w:date="2015-11-06T16:12:00Z">
        <w:del w:id="5182" w:author="Faishal Dwi Ismail" w:date="2017-01-04T10:16:00Z">
          <w:r w:rsidR="00AF1944" w:rsidRPr="0036762D" w:rsidDel="00265846">
            <w:rPr>
              <w:b/>
              <w:szCs w:val="24"/>
              <w:u w:val="single"/>
            </w:rPr>
            <w:delText>At</w:delText>
          </w:r>
        </w:del>
      </w:ins>
      <w:del w:id="5183" w:author="Faishal Dwi Ismail" w:date="2017-01-04T10:16:00Z">
        <w:r w:rsidRPr="0036762D" w:rsidDel="00265846">
          <w:rPr>
            <w:b/>
            <w:szCs w:val="24"/>
            <w:u w:val="single"/>
          </w:rPr>
          <w:delText>tachment No 1</w:delText>
        </w:r>
      </w:del>
      <w:ins w:id="5184" w:author="user" w:date="2015-11-17T11:14:00Z">
        <w:del w:id="5185" w:author="Faishal Dwi Ismail" w:date="2017-01-04T10:16:00Z">
          <w:r w:rsidR="0069236A" w:rsidRPr="0036762D" w:rsidDel="00265846">
            <w:rPr>
              <w:b/>
              <w:szCs w:val="24"/>
              <w:u w:val="single"/>
            </w:rPr>
            <w:delText xml:space="preserve"> -  </w:delText>
          </w:r>
        </w:del>
      </w:ins>
      <w:ins w:id="5186" w:author="user" w:date="2015-11-16T11:15:00Z">
        <w:del w:id="5187" w:author="Faishal Dwi Ismail" w:date="2017-01-04T10:16:00Z">
          <w:r w:rsidR="004E2E38" w:rsidRPr="0036762D" w:rsidDel="00265846">
            <w:rPr>
              <w:b/>
              <w:szCs w:val="24"/>
              <w:u w:val="single"/>
            </w:rPr>
            <w:delText xml:space="preserve">Project </w:delText>
          </w:r>
        </w:del>
      </w:ins>
      <w:ins w:id="5188" w:author="user" w:date="2015-11-16T14:02:00Z">
        <w:del w:id="5189" w:author="Faishal Dwi Ismail" w:date="2017-01-04T10:16:00Z">
          <w:r w:rsidR="004E2E38" w:rsidRPr="0036762D" w:rsidDel="00265846">
            <w:rPr>
              <w:b/>
              <w:szCs w:val="24"/>
              <w:u w:val="single"/>
            </w:rPr>
            <w:delText>L</w:delText>
          </w:r>
        </w:del>
      </w:ins>
      <w:ins w:id="5190" w:author="user" w:date="2015-11-16T11:15:00Z">
        <w:del w:id="5191" w:author="Faishal Dwi Ismail" w:date="2017-01-04T10:16:00Z">
          <w:r w:rsidR="004E2E38" w:rsidRPr="0036762D" w:rsidDel="00265846">
            <w:rPr>
              <w:b/>
              <w:szCs w:val="24"/>
              <w:u w:val="single"/>
            </w:rPr>
            <w:delText xml:space="preserve">ocation </w:delText>
          </w:r>
        </w:del>
      </w:ins>
      <w:ins w:id="5192" w:author="user" w:date="2015-11-16T14:02:00Z">
        <w:del w:id="5193" w:author="Faishal Dwi Ismail" w:date="2017-01-04T10:16:00Z">
          <w:r w:rsidR="004E2E38" w:rsidRPr="0036762D" w:rsidDel="00265846">
            <w:rPr>
              <w:b/>
              <w:szCs w:val="24"/>
              <w:u w:val="single"/>
            </w:rPr>
            <w:delText>M</w:delText>
          </w:r>
        </w:del>
      </w:ins>
      <w:ins w:id="5194" w:author="user" w:date="2015-11-16T11:15:00Z">
        <w:del w:id="5195" w:author="Faishal Dwi Ismail" w:date="2017-01-04T10:16:00Z">
          <w:r w:rsidR="00141CFF" w:rsidRPr="0036762D" w:rsidDel="00265846">
            <w:rPr>
              <w:b/>
              <w:szCs w:val="24"/>
              <w:u w:val="single"/>
            </w:rPr>
            <w:delText>ap</w:delText>
          </w:r>
        </w:del>
      </w:ins>
    </w:p>
    <w:p w:rsidR="007B4E01" w:rsidDel="00265846" w:rsidRDefault="007B4E01">
      <w:pPr>
        <w:tabs>
          <w:tab w:val="left" w:pos="426"/>
          <w:tab w:val="left" w:pos="720"/>
        </w:tabs>
        <w:ind w:left="540" w:hanging="540"/>
        <w:jc w:val="center"/>
        <w:rPr>
          <w:del w:id="5196" w:author="Faishal Dwi Ismail" w:date="2017-01-04T10:16:00Z"/>
          <w:b/>
          <w:szCs w:val="24"/>
          <w:u w:val="single"/>
        </w:rPr>
        <w:pPrChange w:id="5197" w:author="Alfiady" w:date="2016-09-23T10:31:00Z">
          <w:pPr>
            <w:tabs>
              <w:tab w:val="left" w:pos="426"/>
            </w:tabs>
            <w:ind w:left="426"/>
            <w:jc w:val="center"/>
          </w:pPr>
        </w:pPrChange>
      </w:pPr>
    </w:p>
    <w:p w:rsidR="007B4E01" w:rsidDel="00265846" w:rsidRDefault="006E7214">
      <w:pPr>
        <w:tabs>
          <w:tab w:val="left" w:pos="426"/>
          <w:tab w:val="left" w:pos="720"/>
        </w:tabs>
        <w:ind w:left="540" w:hanging="540"/>
        <w:jc w:val="center"/>
        <w:rPr>
          <w:del w:id="5198" w:author="Faishal Dwi Ismail" w:date="2017-01-04T10:16:00Z"/>
          <w:b/>
          <w:szCs w:val="24"/>
        </w:rPr>
        <w:pPrChange w:id="5199" w:author="Alfiady" w:date="2016-09-23T10:31:00Z">
          <w:pPr>
            <w:tabs>
              <w:tab w:val="left" w:pos="426"/>
            </w:tabs>
            <w:ind w:left="426"/>
            <w:jc w:val="center"/>
          </w:pPr>
        </w:pPrChange>
      </w:pPr>
      <w:del w:id="5200" w:author="Faishal Dwi Ismail" w:date="2017-01-04T10:16:00Z">
        <w:r w:rsidRPr="0036762D" w:rsidDel="00265846">
          <w:rPr>
            <w:b/>
            <w:szCs w:val="24"/>
          </w:rPr>
          <w:delText>Project Location Map</w:delText>
        </w:r>
      </w:del>
    </w:p>
    <w:p w:rsidR="007B4E01" w:rsidDel="00265846" w:rsidRDefault="007B4E01">
      <w:pPr>
        <w:tabs>
          <w:tab w:val="left" w:pos="426"/>
          <w:tab w:val="left" w:pos="720"/>
        </w:tabs>
        <w:ind w:left="540" w:hanging="540"/>
        <w:jc w:val="center"/>
        <w:rPr>
          <w:del w:id="5201" w:author="Faishal Dwi Ismail" w:date="2017-01-04T10:16:00Z"/>
          <w:b/>
          <w:szCs w:val="24"/>
        </w:rPr>
        <w:pPrChange w:id="5202"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03" w:author="user" w:date="2015-11-18T14:59:00Z"/>
          <w:del w:id="5204" w:author="Faishal Dwi Ismail" w:date="2017-01-04T10:16:00Z"/>
          <w:noProof/>
        </w:rPr>
        <w:pPrChange w:id="5205" w:author="Alfiady" w:date="2016-09-23T10:31:00Z">
          <w:pPr>
            <w:tabs>
              <w:tab w:val="left" w:pos="426"/>
            </w:tabs>
            <w:ind w:left="426"/>
            <w:jc w:val="center"/>
          </w:pPr>
        </w:pPrChange>
      </w:pPr>
    </w:p>
    <w:p w:rsidR="007B4E01" w:rsidDel="00265846" w:rsidRDefault="002E7875">
      <w:pPr>
        <w:tabs>
          <w:tab w:val="left" w:pos="426"/>
          <w:tab w:val="left" w:pos="720"/>
        </w:tabs>
        <w:ind w:left="540" w:hanging="540"/>
        <w:jc w:val="center"/>
        <w:rPr>
          <w:ins w:id="5206" w:author="user" w:date="2015-11-16T11:31:00Z"/>
          <w:del w:id="5207" w:author="Faishal Dwi Ismail" w:date="2017-01-04T10:16:00Z"/>
          <w:noProof/>
        </w:rPr>
        <w:pPrChange w:id="5208" w:author="Alfiady" w:date="2016-09-23T10:31:00Z">
          <w:pPr>
            <w:tabs>
              <w:tab w:val="left" w:pos="426"/>
            </w:tabs>
            <w:ind w:left="426"/>
            <w:jc w:val="center"/>
          </w:pPr>
        </w:pPrChange>
      </w:pPr>
      <w:ins w:id="5209" w:author="user" w:date="2015-11-18T14:59:00Z">
        <w:del w:id="5210" w:author="Faishal Dwi Ismail" w:date="2017-01-04T10:16:00Z">
          <w:r w:rsidDel="00265846">
            <w:rPr>
              <w:noProof/>
              <w:lang w:val="id-ID" w:eastAsia="id-ID"/>
              <w:rPrChange w:id="5211">
                <w:rPr>
                  <w:noProof/>
                  <w:color w:val="0000FF"/>
                  <w:u w:val="single"/>
                  <w:lang w:val="id-ID" w:eastAsia="id-ID"/>
                </w:rPr>
              </w:rPrChange>
            </w:rPr>
            <w:drawing>
              <wp:anchor distT="0" distB="0" distL="114300" distR="114300" simplePos="0" relativeHeight="251665408" behindDoc="1" locked="0" layoutInCell="1" allowOverlap="1" wp14:anchorId="362826AA" wp14:editId="3D601B27">
                <wp:simplePos x="0" y="0"/>
                <wp:positionH relativeFrom="column">
                  <wp:posOffset>3209290</wp:posOffset>
                </wp:positionH>
                <wp:positionV relativeFrom="paragraph">
                  <wp:posOffset>5080</wp:posOffset>
                </wp:positionV>
                <wp:extent cx="5227320" cy="4598035"/>
                <wp:effectExtent l="0" t="0" r="0" b="0"/>
                <wp:wrapNone/>
                <wp:docPr id="251" name="Picture 251" descr="Project Map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roject Map Are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7320" cy="4598035"/>
                        </a:xfrm>
                        <a:prstGeom prst="rect">
                          <a:avLst/>
                        </a:prstGeom>
                        <a:noFill/>
                        <a:ln>
                          <a:noFill/>
                        </a:ln>
                      </pic:spPr>
                    </pic:pic>
                  </a:graphicData>
                </a:graphic>
              </wp:anchor>
            </w:drawing>
          </w:r>
        </w:del>
      </w:ins>
      <w:del w:id="5212" w:author="Faishal Dwi Ismail" w:date="2017-01-04T10:16:00Z">
        <w:r w:rsidDel="00265846">
          <w:rPr>
            <w:noProof/>
            <w:lang w:val="id-ID" w:eastAsia="id-ID"/>
            <w:rPrChange w:id="5213">
              <w:rPr>
                <w:noProof/>
                <w:color w:val="0000FF"/>
                <w:u w:val="single"/>
                <w:lang w:val="id-ID" w:eastAsia="id-ID"/>
              </w:rPr>
            </w:rPrChange>
          </w:rPr>
          <w:drawing>
            <wp:inline distT="0" distB="0" distL="0" distR="0" wp14:anchorId="019C5069" wp14:editId="64C57A26">
              <wp:extent cx="4940300" cy="3950970"/>
              <wp:effectExtent l="19050" t="19050" r="12700" b="11430"/>
              <wp:docPr id="3" name="Picture 5" descr="C:\Users\wintry-dimwani\AppData\Local\Microsoft\Windows\Temporary Internet Files\Content.Outlook\XH92IAHI\South Sumatera Geographic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try-dimwani\AppData\Local\Microsoft\Windows\Temporary Internet Files\Content.Outlook\XH92IAHI\South Sumatera Geographic Map.jpg"/>
                      <pic:cNvPicPr>
                        <a:picLocks noChangeAspect="1" noChangeArrowheads="1"/>
                      </pic:cNvPicPr>
                    </pic:nvPicPr>
                    <pic:blipFill>
                      <a:blip r:embed="rId14" cstate="print">
                        <a:extLst>
                          <a:ext uri="{28A0092B-C50C-407E-A947-70E740481C1C}">
                            <a14:useLocalDpi xmlns:a14="http://schemas.microsoft.com/office/drawing/2010/main" val="0"/>
                          </a:ext>
                        </a:extLst>
                      </a:blip>
                      <a:srcRect l="7458" t="2083" b="2083"/>
                      <a:stretch>
                        <a:fillRect/>
                      </a:stretch>
                    </pic:blipFill>
                    <pic:spPr bwMode="auto">
                      <a:xfrm>
                        <a:off x="0" y="0"/>
                        <a:ext cx="4940300" cy="3950970"/>
                      </a:xfrm>
                      <a:prstGeom prst="rect">
                        <a:avLst/>
                      </a:prstGeom>
                      <a:noFill/>
                      <a:ln w="19050" cmpd="sng">
                        <a:solidFill>
                          <a:srgbClr val="000000"/>
                        </a:solidFill>
                        <a:miter lim="800000"/>
                        <a:headEnd/>
                        <a:tailEnd/>
                      </a:ln>
                      <a:effectLst/>
                    </pic:spPr>
                  </pic:pic>
                </a:graphicData>
              </a:graphic>
            </wp:inline>
          </w:drawing>
        </w:r>
      </w:del>
      <w:ins w:id="5214" w:author="user" w:date="2015-11-18T14:58:00Z">
        <w:del w:id="5215" w:author="Faishal Dwi Ismail" w:date="2017-01-04T10:16:00Z">
          <w:r w:rsidR="004E15A1" w:rsidRPr="0036762D" w:rsidDel="00265846">
            <w:rPr>
              <w:snapToGrid w:val="0"/>
              <w:color w:val="000000"/>
              <w:w w:val="0"/>
              <w:sz w:val="0"/>
              <w:szCs w:val="0"/>
              <w:u w:color="000000"/>
              <w:bdr w:val="none" w:sz="0" w:space="0" w:color="000000"/>
              <w:shd w:val="clear" w:color="000000" w:fill="000000"/>
            </w:rPr>
            <w:delText xml:space="preserve"> </w:delText>
          </w:r>
        </w:del>
      </w:ins>
    </w:p>
    <w:p w:rsidR="007B4E01" w:rsidDel="00265846" w:rsidRDefault="007B4E01">
      <w:pPr>
        <w:tabs>
          <w:tab w:val="left" w:pos="426"/>
          <w:tab w:val="left" w:pos="720"/>
        </w:tabs>
        <w:ind w:left="540" w:hanging="540"/>
        <w:jc w:val="center"/>
        <w:rPr>
          <w:ins w:id="5216" w:author="user" w:date="2015-11-16T14:21:00Z"/>
          <w:del w:id="5217" w:author="Faishal Dwi Ismail" w:date="2017-01-04T10:16:00Z"/>
        </w:rPr>
        <w:pPrChange w:id="5218" w:author="Alfiady" w:date="2016-09-23T10:31:00Z">
          <w:pPr>
            <w:tabs>
              <w:tab w:val="left" w:pos="426"/>
            </w:tabs>
            <w:ind w:left="426"/>
            <w:jc w:val="center"/>
          </w:pPr>
        </w:pPrChange>
      </w:pPr>
    </w:p>
    <w:p w:rsidR="007B4E01" w:rsidDel="00265846" w:rsidRDefault="002E7875">
      <w:pPr>
        <w:tabs>
          <w:tab w:val="left" w:pos="426"/>
          <w:tab w:val="left" w:pos="720"/>
        </w:tabs>
        <w:ind w:left="540" w:hanging="540"/>
        <w:jc w:val="center"/>
        <w:rPr>
          <w:ins w:id="5219" w:author="user" w:date="2015-11-18T15:03:00Z"/>
          <w:del w:id="5220" w:author="Faishal Dwi Ismail" w:date="2017-01-04T10:16:00Z"/>
        </w:rPr>
        <w:pPrChange w:id="5221" w:author="Alfiady" w:date="2016-09-23T10:31:00Z">
          <w:pPr>
            <w:tabs>
              <w:tab w:val="left" w:pos="426"/>
            </w:tabs>
            <w:ind w:left="426"/>
            <w:jc w:val="center"/>
          </w:pPr>
        </w:pPrChange>
      </w:pPr>
      <w:ins w:id="5222" w:author="user" w:date="2015-11-18T15:04:00Z">
        <w:del w:id="5223" w:author="Faishal Dwi Ismail" w:date="2017-01-04T10:16:00Z">
          <w:r w:rsidDel="00265846">
            <w:rPr>
              <w:noProof/>
              <w:lang w:val="id-ID" w:eastAsia="id-ID"/>
              <w:rPrChange w:id="5224">
                <w:rPr>
                  <w:noProof/>
                  <w:color w:val="0000FF"/>
                  <w:u w:val="single"/>
                  <w:lang w:val="id-ID" w:eastAsia="id-ID"/>
                </w:rPr>
              </w:rPrChange>
            </w:rPr>
            <w:drawing>
              <wp:anchor distT="0" distB="0" distL="114300" distR="114300" simplePos="0" relativeHeight="251667456" behindDoc="1" locked="0" layoutInCell="1" allowOverlap="1" wp14:anchorId="2270BA0F" wp14:editId="599E9AF4">
                <wp:simplePos x="0" y="0"/>
                <wp:positionH relativeFrom="column">
                  <wp:posOffset>120650</wp:posOffset>
                </wp:positionH>
                <wp:positionV relativeFrom="paragraph">
                  <wp:posOffset>135255</wp:posOffset>
                </wp:positionV>
                <wp:extent cx="3002280" cy="3002280"/>
                <wp:effectExtent l="0" t="0" r="7620" b="7620"/>
                <wp:wrapNone/>
                <wp:docPr id="253" name="Picture 253" descr="Index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dex Ma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anchor>
            </w:drawing>
          </w:r>
        </w:del>
      </w:ins>
    </w:p>
    <w:p w:rsidR="007B4E01" w:rsidDel="00265846" w:rsidRDefault="007B4E01">
      <w:pPr>
        <w:tabs>
          <w:tab w:val="left" w:pos="426"/>
          <w:tab w:val="left" w:pos="720"/>
        </w:tabs>
        <w:ind w:left="540" w:hanging="540"/>
        <w:jc w:val="center"/>
        <w:rPr>
          <w:ins w:id="5225" w:author="user" w:date="2015-11-18T15:00:00Z"/>
          <w:del w:id="5226" w:author="Faishal Dwi Ismail" w:date="2017-01-04T10:16:00Z"/>
        </w:rPr>
        <w:pPrChange w:id="5227"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28" w:author="user" w:date="2015-11-18T15:00:00Z"/>
          <w:del w:id="5229" w:author="Faishal Dwi Ismail" w:date="2017-01-04T10:16:00Z"/>
        </w:rPr>
        <w:pPrChange w:id="5230"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31" w:author="user" w:date="2015-11-18T15:00:00Z"/>
          <w:del w:id="5232" w:author="Faishal Dwi Ismail" w:date="2017-01-04T10:16:00Z"/>
        </w:rPr>
        <w:pPrChange w:id="5233"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34" w:author="user" w:date="2015-11-18T15:00:00Z"/>
          <w:del w:id="5235" w:author="Faishal Dwi Ismail" w:date="2017-01-04T10:16:00Z"/>
        </w:rPr>
        <w:pPrChange w:id="5236"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37" w:author="user" w:date="2015-11-18T15:00:00Z"/>
          <w:del w:id="5238" w:author="Faishal Dwi Ismail" w:date="2017-01-04T10:16:00Z"/>
        </w:rPr>
        <w:pPrChange w:id="5239"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40" w:author="user" w:date="2015-11-18T15:00:00Z"/>
          <w:del w:id="5241" w:author="Faishal Dwi Ismail" w:date="2017-01-04T10:16:00Z"/>
        </w:rPr>
        <w:pPrChange w:id="5242"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43" w:author="user" w:date="2015-11-18T15:00:00Z"/>
          <w:del w:id="5244" w:author="Faishal Dwi Ismail" w:date="2017-01-04T10:16:00Z"/>
        </w:rPr>
        <w:pPrChange w:id="5245"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46" w:author="user" w:date="2015-11-18T15:00:00Z"/>
          <w:del w:id="5247" w:author="Faishal Dwi Ismail" w:date="2017-01-04T10:16:00Z"/>
        </w:rPr>
        <w:pPrChange w:id="5248"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49" w:author="user" w:date="2015-11-18T15:00:00Z"/>
          <w:del w:id="5250" w:author="Faishal Dwi Ismail" w:date="2017-01-04T10:16:00Z"/>
        </w:rPr>
        <w:pPrChange w:id="5251"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52" w:author="user" w:date="2015-11-18T15:00:00Z"/>
          <w:del w:id="5253" w:author="Faishal Dwi Ismail" w:date="2017-01-04T10:16:00Z"/>
        </w:rPr>
        <w:pPrChange w:id="5254"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55" w:author="user" w:date="2015-11-18T15:00:00Z"/>
          <w:del w:id="5256" w:author="Faishal Dwi Ismail" w:date="2017-01-04T10:16:00Z"/>
        </w:rPr>
        <w:pPrChange w:id="5257"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58" w:author="user" w:date="2015-11-18T15:00:00Z"/>
          <w:del w:id="5259" w:author="Faishal Dwi Ismail" w:date="2017-01-04T10:16:00Z"/>
        </w:rPr>
        <w:pPrChange w:id="5260" w:author="Alfiady" w:date="2016-09-23T10:31:00Z">
          <w:pPr>
            <w:tabs>
              <w:tab w:val="left" w:pos="426"/>
            </w:tabs>
            <w:ind w:left="426"/>
            <w:jc w:val="center"/>
          </w:pPr>
        </w:pPrChange>
      </w:pPr>
    </w:p>
    <w:p w:rsidR="007B4E01" w:rsidDel="00265846" w:rsidRDefault="00BF5A0F">
      <w:pPr>
        <w:tabs>
          <w:tab w:val="left" w:pos="426"/>
          <w:tab w:val="left" w:pos="720"/>
        </w:tabs>
        <w:ind w:left="540" w:hanging="540"/>
        <w:jc w:val="center"/>
        <w:rPr>
          <w:ins w:id="5261" w:author="user" w:date="2015-11-18T15:00:00Z"/>
          <w:del w:id="5262" w:author="Faishal Dwi Ismail" w:date="2017-01-04T10:16:00Z"/>
        </w:rPr>
        <w:pPrChange w:id="5263" w:author="Alfiady" w:date="2016-09-23T10:31:00Z">
          <w:pPr>
            <w:tabs>
              <w:tab w:val="left" w:pos="426"/>
            </w:tabs>
            <w:ind w:left="426"/>
            <w:jc w:val="center"/>
          </w:pPr>
        </w:pPrChange>
      </w:pPr>
      <w:ins w:id="5264" w:author="user" w:date="2015-11-18T15:05:00Z">
        <w:del w:id="5265" w:author="Faishal Dwi Ismail" w:date="2017-01-04T10:16:00Z">
          <w:r>
            <w:rPr>
              <w:noProof/>
            </w:rPr>
            <w:pict>
              <v:shape id="AutoShape 255" o:spid="_x0000_s1056" type="#_x0000_t32" style="position:absolute;left:0;text-align:left;margin-left:171.15pt;margin-top:5.3pt;width:220.1pt;height:11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">
                <v:stroke endarrow="block"/>
              </v:shape>
            </w:pict>
          </w:r>
        </w:del>
      </w:ins>
      <w:del w:id="5266" w:author="Faishal Dwi Ismail" w:date="2017-01-04T10:16:00Z">
        <w:r>
          <w:rPr>
            <w:noProof/>
            <w:rPrChange w:id="5267" w:author="Alfiady" w:date="2016-04-19T15:16:00Z">
              <w:rPr>
                <w:noProof/>
              </w:rPr>
            </w:rPrChange>
          </w:rPr>
          <w:pict>
            <v:shape id="AutoShape 254" o:spid="_x0000_s1055" type="#_x0000_t32" style="position:absolute;left:0;text-align:left;margin-left:171.15pt;margin-top:5.3pt;width:220.1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">
              <v:stroke endarrow="block"/>
            </v:shape>
          </w:pict>
        </w:r>
      </w:del>
    </w:p>
    <w:p w:rsidR="007B4E01" w:rsidDel="00265846" w:rsidRDefault="00BF5A0F">
      <w:pPr>
        <w:tabs>
          <w:tab w:val="left" w:pos="426"/>
          <w:tab w:val="left" w:pos="720"/>
        </w:tabs>
        <w:ind w:left="540" w:hanging="540"/>
        <w:jc w:val="center"/>
        <w:rPr>
          <w:ins w:id="5268" w:author="user" w:date="2015-11-18T15:00:00Z"/>
          <w:del w:id="5269" w:author="Faishal Dwi Ismail" w:date="2017-01-04T10:16:00Z"/>
        </w:rPr>
        <w:pPrChange w:id="5270" w:author="Alfiady" w:date="2016-09-23T10:31:00Z">
          <w:pPr>
            <w:tabs>
              <w:tab w:val="left" w:pos="426"/>
            </w:tabs>
            <w:ind w:left="426"/>
            <w:jc w:val="center"/>
          </w:pPr>
        </w:pPrChange>
      </w:pPr>
      <w:del w:id="5271" w:author="Faishal Dwi Ismail" w:date="2017-01-04T10:16:00Z">
        <w:r>
          <w:rPr>
            <w:noProof/>
          </w:rPr>
          <w:pict>
            <v:shape id="AutoShape 252" o:spid="_x0000_s1054" type="#_x0000_t32" style="position:absolute;left:0;text-align:left;margin-left:167.1pt;margin-top:10.75pt;width:224.15pt;height:65.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" stroked="f">
              <v:stroke endarrow="block"/>
            </v:shape>
          </w:pict>
        </w:r>
      </w:del>
    </w:p>
    <w:p w:rsidR="007B4E01" w:rsidDel="00265846" w:rsidRDefault="007B4E01">
      <w:pPr>
        <w:tabs>
          <w:tab w:val="left" w:pos="426"/>
          <w:tab w:val="left" w:pos="720"/>
        </w:tabs>
        <w:ind w:left="540" w:hanging="540"/>
        <w:jc w:val="center"/>
        <w:rPr>
          <w:ins w:id="5272" w:author="user" w:date="2015-11-18T15:00:00Z"/>
          <w:del w:id="5273" w:author="Faishal Dwi Ismail" w:date="2017-01-04T10:16:00Z"/>
        </w:rPr>
        <w:pPrChange w:id="5274"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75" w:author="user" w:date="2015-11-18T15:00:00Z"/>
          <w:del w:id="5276" w:author="Faishal Dwi Ismail" w:date="2017-01-04T10:16:00Z"/>
        </w:rPr>
        <w:pPrChange w:id="5277"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78" w:author="user" w:date="2015-11-18T15:00:00Z"/>
          <w:del w:id="5279" w:author="Faishal Dwi Ismail" w:date="2017-01-04T10:16:00Z"/>
        </w:rPr>
        <w:pPrChange w:id="5280"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81" w:author="user" w:date="2015-11-18T15:00:00Z"/>
          <w:del w:id="5282" w:author="Faishal Dwi Ismail" w:date="2017-01-04T10:16:00Z"/>
        </w:rPr>
        <w:pPrChange w:id="5283" w:author="Alfiady" w:date="2016-09-23T10:31:00Z">
          <w:pPr>
            <w:tabs>
              <w:tab w:val="left" w:pos="426"/>
            </w:tabs>
            <w:ind w:left="426"/>
            <w:jc w:val="center"/>
          </w:pPr>
        </w:pPrChange>
      </w:pPr>
    </w:p>
    <w:p w:rsidR="007B4E01" w:rsidDel="00265846" w:rsidRDefault="007B4E01">
      <w:pPr>
        <w:tabs>
          <w:tab w:val="left" w:pos="426"/>
          <w:tab w:val="left" w:pos="720"/>
        </w:tabs>
        <w:ind w:left="540" w:hanging="540"/>
        <w:jc w:val="center"/>
        <w:rPr>
          <w:ins w:id="5284" w:author="user" w:date="2015-11-18T15:00:00Z"/>
          <w:del w:id="5285" w:author="Faishal Dwi Ismail" w:date="2017-01-04T10:16:00Z"/>
        </w:rPr>
        <w:pPrChange w:id="5286" w:author="Alfiady" w:date="2016-09-23T10:31:00Z">
          <w:pPr>
            <w:tabs>
              <w:tab w:val="left" w:pos="426"/>
            </w:tabs>
            <w:ind w:left="426"/>
            <w:jc w:val="center"/>
          </w:pPr>
        </w:pPrChange>
      </w:pPr>
    </w:p>
    <w:p w:rsidR="007B4E01" w:rsidDel="00265846" w:rsidRDefault="007B4E01">
      <w:pPr>
        <w:tabs>
          <w:tab w:val="left" w:pos="426"/>
        </w:tabs>
        <w:ind w:left="540" w:hanging="540"/>
        <w:rPr>
          <w:ins w:id="5287" w:author="user" w:date="2015-11-18T15:00:00Z"/>
          <w:del w:id="5288" w:author="Faishal Dwi Ismail" w:date="2017-01-04T10:16:00Z"/>
        </w:rPr>
        <w:pPrChange w:id="5289" w:author="Alfiady" w:date="2016-09-23T10:31:00Z">
          <w:pPr>
            <w:tabs>
              <w:tab w:val="left" w:pos="426"/>
            </w:tabs>
            <w:ind w:left="426"/>
            <w:jc w:val="center"/>
          </w:pPr>
        </w:pPrChange>
      </w:pPr>
    </w:p>
    <w:p w:rsidR="007B4E01" w:rsidDel="00265846" w:rsidRDefault="007B4E01">
      <w:pPr>
        <w:tabs>
          <w:tab w:val="left" w:pos="426"/>
        </w:tabs>
        <w:ind w:left="540" w:hanging="540"/>
        <w:rPr>
          <w:ins w:id="5290" w:author="user" w:date="2015-11-18T15:00:00Z"/>
          <w:del w:id="5291" w:author="Faishal Dwi Ismail" w:date="2017-01-04T10:16:00Z"/>
        </w:rPr>
        <w:pPrChange w:id="5292" w:author="Alfiady" w:date="2016-09-23T10:31:00Z">
          <w:pPr>
            <w:tabs>
              <w:tab w:val="left" w:pos="426"/>
            </w:tabs>
            <w:ind w:left="426"/>
            <w:jc w:val="center"/>
          </w:pPr>
        </w:pPrChange>
      </w:pPr>
    </w:p>
    <w:p w:rsidR="007B4E01" w:rsidDel="00265846" w:rsidRDefault="007B4E01">
      <w:pPr>
        <w:tabs>
          <w:tab w:val="left" w:pos="426"/>
        </w:tabs>
        <w:ind w:left="540" w:hanging="540"/>
        <w:rPr>
          <w:ins w:id="5293" w:author="user" w:date="2015-11-18T15:00:00Z"/>
          <w:del w:id="5294" w:author="Faishal Dwi Ismail" w:date="2017-01-04T10:16:00Z"/>
        </w:rPr>
        <w:pPrChange w:id="5295" w:author="Alfiady" w:date="2016-09-23T10:31:00Z">
          <w:pPr>
            <w:tabs>
              <w:tab w:val="left" w:pos="426"/>
            </w:tabs>
            <w:ind w:left="426"/>
            <w:jc w:val="center"/>
          </w:pPr>
        </w:pPrChange>
      </w:pPr>
    </w:p>
    <w:p w:rsidR="004E15A1" w:rsidRPr="0036762D" w:rsidDel="00265846" w:rsidRDefault="004E15A1" w:rsidP="006E7214">
      <w:pPr>
        <w:tabs>
          <w:tab w:val="left" w:pos="426"/>
        </w:tabs>
        <w:ind w:left="426"/>
        <w:jc w:val="center"/>
        <w:rPr>
          <w:ins w:id="5296" w:author="user" w:date="2015-11-18T15:00:00Z"/>
          <w:del w:id="5297" w:author="Faishal Dwi Ismail" w:date="2017-01-04T10:16:00Z"/>
        </w:rPr>
      </w:pPr>
    </w:p>
    <w:p w:rsidR="004E15A1" w:rsidRPr="0036762D" w:rsidDel="00265846" w:rsidRDefault="004E15A1" w:rsidP="006E7214">
      <w:pPr>
        <w:tabs>
          <w:tab w:val="left" w:pos="426"/>
        </w:tabs>
        <w:ind w:left="426"/>
        <w:jc w:val="center"/>
        <w:rPr>
          <w:ins w:id="5298" w:author="user" w:date="2015-11-18T15:00:00Z"/>
          <w:del w:id="5299" w:author="Faishal Dwi Ismail" w:date="2017-01-04T10:16:00Z"/>
        </w:rPr>
      </w:pPr>
    </w:p>
    <w:p w:rsidR="0028753B" w:rsidRPr="0036762D" w:rsidDel="00265846" w:rsidRDefault="00BF5A0F" w:rsidP="006E7214">
      <w:pPr>
        <w:tabs>
          <w:tab w:val="left" w:pos="426"/>
        </w:tabs>
        <w:ind w:left="426"/>
        <w:jc w:val="center"/>
        <w:rPr>
          <w:del w:id="5300" w:author="Faishal Dwi Ismail" w:date="2017-01-04T10:16:00Z"/>
        </w:rPr>
      </w:pPr>
      <w:del w:id="5301" w:author="Faishal Dwi Ismail" w:date="2017-01-04T10:16:00Z">
        <w:r>
          <w:rPr>
            <w:noProof/>
          </w:rPr>
          <w:pict>
            <v:rect id="Rectangle 213" o:spid="_x0000_s1053" style="position:absolute;left:0;text-align:left;margin-left:180.2pt;margin-top:12.75pt;width:33.9pt;height:2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" filled="f" strokecolor="red" strokeweight="2.25pt"/>
          </w:pict>
        </w:r>
      </w:del>
    </w:p>
    <w:p w:rsidR="006E7214" w:rsidRPr="0036762D" w:rsidDel="00265846" w:rsidRDefault="006E7214" w:rsidP="006E7214">
      <w:pPr>
        <w:tabs>
          <w:tab w:val="left" w:pos="426"/>
        </w:tabs>
        <w:ind w:left="426"/>
        <w:jc w:val="center"/>
        <w:rPr>
          <w:del w:id="5302" w:author="Faishal Dwi Ismail" w:date="2017-01-04T10:16:00Z"/>
        </w:rPr>
      </w:pPr>
    </w:p>
    <w:p w:rsidR="006E7214" w:rsidRPr="0036762D" w:rsidDel="00265846" w:rsidRDefault="007B4E01" w:rsidP="006E7214">
      <w:pPr>
        <w:tabs>
          <w:tab w:val="left" w:pos="426"/>
        </w:tabs>
        <w:ind w:left="426"/>
        <w:jc w:val="center"/>
        <w:rPr>
          <w:del w:id="5303" w:author="Faishal Dwi Ismail" w:date="2017-01-04T10:16:00Z"/>
        </w:rPr>
      </w:pPr>
      <w:del w:id="5304" w:author="Faishal Dwi Ismail" w:date="2017-01-04T10:16:00Z">
        <w:r w:rsidRPr="007B4E01" w:rsidDel="00265846">
          <w:rPr>
            <w:b/>
            <w:rPrChange w:id="5305" w:author="Alfiady" w:date="2016-04-19T15:16:00Z">
              <w:rPr>
                <w:b/>
                <w:color w:val="0000FF"/>
                <w:u w:val="single"/>
                <w:lang w:val="sv-SE"/>
              </w:rPr>
            </w:rPrChange>
          </w:rPr>
          <w:delText>Figure 1.</w:delText>
        </w:r>
        <w:r w:rsidRPr="007B4E01" w:rsidDel="00265846">
          <w:rPr>
            <w:rPrChange w:id="5306" w:author="Alfiady" w:date="2016-04-19T15:16:00Z">
              <w:rPr>
                <w:color w:val="0000FF"/>
                <w:u w:val="single"/>
                <w:lang w:val="sv-SE"/>
              </w:rPr>
            </w:rPrChange>
          </w:rPr>
          <w:delText xml:space="preserve">  Rantau Dedap location map (red </w:delText>
        </w:r>
      </w:del>
      <w:ins w:id="5307" w:author="user" w:date="2015-11-16T12:56:00Z">
        <w:del w:id="5308" w:author="Faishal Dwi Ismail" w:date="2017-01-04T10:16:00Z">
          <w:r w:rsidR="009C728D" w:rsidRPr="0036762D" w:rsidDel="00265846">
            <w:delText xml:space="preserve">orange </w:delText>
          </w:r>
        </w:del>
      </w:ins>
      <w:del w:id="5309" w:author="Faishal Dwi Ismail" w:date="2017-01-04T10:16:00Z">
        <w:r w:rsidRPr="007B4E01" w:rsidDel="00265846">
          <w:rPr>
            <w:rPrChange w:id="5310" w:author="Alfiady" w:date="2016-04-19T15:16:00Z">
              <w:rPr>
                <w:color w:val="0000FF"/>
                <w:u w:val="single"/>
                <w:lang w:val="sv-SE"/>
              </w:rPr>
            </w:rPrChange>
          </w:rPr>
          <w:delText>box).</w:delText>
        </w:r>
      </w:del>
    </w:p>
    <w:p w:rsidR="006E7214" w:rsidRPr="0036762D" w:rsidDel="00265846" w:rsidRDefault="006E7214" w:rsidP="006E7214">
      <w:pPr>
        <w:tabs>
          <w:tab w:val="left" w:pos="426"/>
        </w:tabs>
        <w:ind w:left="426"/>
        <w:jc w:val="center"/>
        <w:rPr>
          <w:del w:id="5311" w:author="Faishal Dwi Ismail" w:date="2017-01-04T10:16:00Z"/>
        </w:rPr>
      </w:pPr>
    </w:p>
    <w:p w:rsidR="006E7214" w:rsidRPr="0036762D" w:rsidDel="00265846" w:rsidRDefault="006E7214" w:rsidP="006E7214">
      <w:pPr>
        <w:tabs>
          <w:tab w:val="left" w:pos="426"/>
        </w:tabs>
        <w:ind w:left="426"/>
        <w:jc w:val="center"/>
        <w:rPr>
          <w:del w:id="5312" w:author="Faishal Dwi Ismail" w:date="2017-01-04T10:16:00Z"/>
        </w:rPr>
      </w:pPr>
    </w:p>
    <w:p w:rsidR="00EF2EEC" w:rsidRPr="0036762D" w:rsidDel="00265846" w:rsidRDefault="00EF2EEC" w:rsidP="006E7214">
      <w:pPr>
        <w:tabs>
          <w:tab w:val="left" w:pos="426"/>
        </w:tabs>
        <w:ind w:left="426"/>
        <w:jc w:val="center"/>
        <w:rPr>
          <w:ins w:id="5313" w:author="user" w:date="2015-11-06T16:34:00Z"/>
          <w:del w:id="5314" w:author="Faishal Dwi Ismail" w:date="2017-01-04T10:16:00Z"/>
        </w:rPr>
        <w:sectPr w:rsidR="00EF2EEC" w:rsidRPr="0036762D" w:rsidDel="00265846" w:rsidSect="00784080">
          <w:pgSz w:w="11909" w:h="16834" w:code="9"/>
          <w:pgMar w:top="720" w:right="1289" w:bottom="1440" w:left="1170" w:header="907" w:footer="936" w:gutter="0"/>
          <w:pgNumType w:start="0"/>
          <w:cols w:space="720"/>
          <w:titlePg/>
          <w:docGrid w:linePitch="326"/>
          <w:sectPrChange w:id="5315" w:author="Alfiady" w:date="2016-10-05T14:59:00Z">
            <w:sectPr w:rsidR="00EF2EEC" w:rsidRPr="0036762D" w:rsidDel="00265846" w:rsidSect="00784080">
              <w:pgMar w:top="1901" w:right="1419" w:bottom="1440" w:left="1800" w:header="907" w:footer="936" w:gutter="0"/>
              <w:docGrid w:linePitch="0"/>
            </w:sectPr>
          </w:sectPrChange>
        </w:sectPr>
      </w:pPr>
    </w:p>
    <w:p w:rsidR="006E7214" w:rsidRPr="0036762D" w:rsidDel="00265846" w:rsidRDefault="006E7214" w:rsidP="006E7214">
      <w:pPr>
        <w:tabs>
          <w:tab w:val="left" w:pos="426"/>
        </w:tabs>
        <w:ind w:left="426"/>
        <w:jc w:val="center"/>
        <w:rPr>
          <w:del w:id="5316" w:author="Faishal Dwi Ismail" w:date="2017-01-04T10:16:00Z"/>
        </w:rPr>
      </w:pPr>
    </w:p>
    <w:p w:rsidR="006E7214" w:rsidRPr="0036762D" w:rsidDel="00265846" w:rsidRDefault="006E7214" w:rsidP="006E7214">
      <w:pPr>
        <w:tabs>
          <w:tab w:val="left" w:pos="426"/>
        </w:tabs>
        <w:ind w:left="426"/>
        <w:jc w:val="center"/>
        <w:rPr>
          <w:del w:id="5317" w:author="Faishal Dwi Ismail" w:date="2017-01-04T10:16:00Z"/>
        </w:rPr>
      </w:pPr>
    </w:p>
    <w:p w:rsidR="006E7214" w:rsidRPr="0036762D" w:rsidDel="00265846" w:rsidRDefault="006E7214" w:rsidP="006E7214">
      <w:pPr>
        <w:tabs>
          <w:tab w:val="left" w:pos="426"/>
        </w:tabs>
        <w:ind w:left="426"/>
        <w:jc w:val="center"/>
        <w:rPr>
          <w:del w:id="5318" w:author="Faishal Dwi Ismail" w:date="2017-01-04T10:16:00Z"/>
        </w:rPr>
      </w:pPr>
    </w:p>
    <w:p w:rsidR="006E7214" w:rsidRPr="0036762D" w:rsidDel="00265846" w:rsidRDefault="006E7214" w:rsidP="006E7214">
      <w:pPr>
        <w:tabs>
          <w:tab w:val="left" w:pos="426"/>
        </w:tabs>
        <w:ind w:left="426"/>
        <w:jc w:val="center"/>
        <w:rPr>
          <w:del w:id="5319" w:author="Faishal Dwi Ismail" w:date="2017-01-04T10:16:00Z"/>
        </w:rPr>
      </w:pPr>
    </w:p>
    <w:p w:rsidR="006E7214" w:rsidRPr="0036762D" w:rsidDel="00265846" w:rsidRDefault="006E7214" w:rsidP="006E7214">
      <w:pPr>
        <w:tabs>
          <w:tab w:val="left" w:pos="426"/>
        </w:tabs>
        <w:ind w:left="426"/>
        <w:jc w:val="center"/>
        <w:rPr>
          <w:del w:id="5320" w:author="Faishal Dwi Ismail" w:date="2017-01-04T10:16:00Z"/>
        </w:rPr>
      </w:pPr>
    </w:p>
    <w:p w:rsidR="006E7214" w:rsidRPr="0036762D" w:rsidDel="00265846" w:rsidRDefault="006E7214" w:rsidP="006E7214">
      <w:pPr>
        <w:tabs>
          <w:tab w:val="left" w:pos="426"/>
        </w:tabs>
        <w:ind w:left="426"/>
        <w:jc w:val="center"/>
        <w:rPr>
          <w:del w:id="5321" w:author="Faishal Dwi Ismail" w:date="2017-01-04T10:16:00Z"/>
        </w:rPr>
      </w:pPr>
    </w:p>
    <w:p w:rsidR="006E7214" w:rsidRPr="0036762D" w:rsidDel="00265846" w:rsidRDefault="006E7214" w:rsidP="006E7214">
      <w:pPr>
        <w:tabs>
          <w:tab w:val="left" w:pos="426"/>
        </w:tabs>
        <w:ind w:left="426"/>
        <w:jc w:val="center"/>
        <w:rPr>
          <w:del w:id="5322" w:author="Faishal Dwi Ismail" w:date="2017-01-04T10:16:00Z"/>
        </w:rPr>
      </w:pPr>
    </w:p>
    <w:p w:rsidR="006E7214" w:rsidRPr="0036762D" w:rsidDel="00265846" w:rsidRDefault="006E7214" w:rsidP="006E7214">
      <w:pPr>
        <w:tabs>
          <w:tab w:val="left" w:pos="426"/>
        </w:tabs>
        <w:ind w:left="426"/>
        <w:jc w:val="center"/>
        <w:rPr>
          <w:del w:id="5323" w:author="Faishal Dwi Ismail" w:date="2017-01-04T10:16:00Z"/>
        </w:rPr>
      </w:pPr>
    </w:p>
    <w:p w:rsidR="006E7214" w:rsidRPr="0036762D" w:rsidDel="00265846" w:rsidRDefault="006E7214" w:rsidP="006E7214">
      <w:pPr>
        <w:tabs>
          <w:tab w:val="left" w:pos="426"/>
        </w:tabs>
        <w:ind w:left="426"/>
        <w:jc w:val="center"/>
        <w:rPr>
          <w:del w:id="5324" w:author="Faishal Dwi Ismail" w:date="2017-01-04T10:16:00Z"/>
        </w:rPr>
      </w:pPr>
    </w:p>
    <w:p w:rsidR="006E7214" w:rsidRPr="0036762D" w:rsidDel="00265846" w:rsidRDefault="006E7214" w:rsidP="006E7214">
      <w:pPr>
        <w:tabs>
          <w:tab w:val="left" w:pos="426"/>
        </w:tabs>
        <w:ind w:left="426"/>
        <w:jc w:val="center"/>
        <w:rPr>
          <w:del w:id="5325" w:author="Faishal Dwi Ismail" w:date="2017-01-04T10:16:00Z"/>
        </w:rPr>
      </w:pPr>
    </w:p>
    <w:p w:rsidR="006E7214" w:rsidRPr="0036762D" w:rsidDel="00265846" w:rsidRDefault="006E7214" w:rsidP="006E7214">
      <w:pPr>
        <w:tabs>
          <w:tab w:val="left" w:pos="426"/>
        </w:tabs>
        <w:ind w:left="426"/>
        <w:jc w:val="center"/>
        <w:rPr>
          <w:del w:id="5326" w:author="Faishal Dwi Ismail" w:date="2017-01-04T10:16:00Z"/>
        </w:rPr>
      </w:pPr>
    </w:p>
    <w:p w:rsidR="006E7214" w:rsidRPr="0036762D" w:rsidDel="00265846" w:rsidRDefault="006E7214" w:rsidP="006E7214">
      <w:pPr>
        <w:tabs>
          <w:tab w:val="left" w:pos="426"/>
        </w:tabs>
        <w:ind w:left="426"/>
        <w:jc w:val="center"/>
        <w:rPr>
          <w:del w:id="5327" w:author="Faishal Dwi Ismail" w:date="2017-01-04T10:16:00Z"/>
        </w:rPr>
      </w:pPr>
    </w:p>
    <w:p w:rsidR="006E7214" w:rsidRPr="0036762D" w:rsidDel="00265846" w:rsidRDefault="006E7214" w:rsidP="006E7214">
      <w:pPr>
        <w:tabs>
          <w:tab w:val="left" w:pos="426"/>
        </w:tabs>
        <w:ind w:left="426"/>
        <w:jc w:val="center"/>
        <w:rPr>
          <w:del w:id="5328" w:author="Faishal Dwi Ismail" w:date="2017-01-04T10:16:00Z"/>
        </w:rPr>
      </w:pPr>
    </w:p>
    <w:p w:rsidR="007B4E01" w:rsidRDefault="00EF2EEC">
      <w:pPr>
        <w:tabs>
          <w:tab w:val="left" w:pos="426"/>
        </w:tabs>
        <w:ind w:left="450"/>
        <w:rPr>
          <w:del w:id="5329" w:author="Alfiady" w:date="2016-04-19T15:45:00Z"/>
        </w:rPr>
        <w:pPrChange w:id="5330" w:author="Alfiady" w:date="2016-09-23T10:30:00Z">
          <w:pPr>
            <w:tabs>
              <w:tab w:val="left" w:pos="426"/>
            </w:tabs>
            <w:ind w:left="426"/>
            <w:jc w:val="center"/>
          </w:pPr>
        </w:pPrChange>
      </w:pPr>
      <w:ins w:id="5331" w:author="user" w:date="2015-11-06T16:35:00Z">
        <w:del w:id="5332" w:author="Faishal Dwi Ismail" w:date="2017-01-04T10:16:00Z">
          <w:r w:rsidRPr="0036762D" w:rsidDel="00265846">
            <w:delText xml:space="preserve">  </w:delText>
          </w:r>
        </w:del>
        <w:del w:id="5333" w:author="Alfiady" w:date="2016-04-19T15:45:00Z">
          <w:r w:rsidRPr="0036762D" w:rsidDel="004E7642">
            <w:delText xml:space="preserve">    </w:delText>
          </w:r>
        </w:del>
      </w:ins>
    </w:p>
    <w:p w:rsidR="007B4E01" w:rsidRDefault="007B4E01">
      <w:pPr>
        <w:tabs>
          <w:tab w:val="left" w:pos="426"/>
        </w:tabs>
        <w:ind w:left="450"/>
        <w:rPr>
          <w:del w:id="5334" w:author="Alfiady" w:date="2016-04-19T15:45:00Z"/>
        </w:rPr>
        <w:pPrChange w:id="5335" w:author="Alfiady" w:date="2016-09-23T10:30:00Z">
          <w:pPr>
            <w:tabs>
              <w:tab w:val="left" w:pos="426"/>
            </w:tabs>
            <w:ind w:left="426"/>
            <w:jc w:val="center"/>
          </w:pPr>
        </w:pPrChange>
      </w:pPr>
    </w:p>
    <w:p w:rsidR="007B4E01" w:rsidRDefault="007B4E01">
      <w:pPr>
        <w:tabs>
          <w:tab w:val="left" w:pos="426"/>
        </w:tabs>
        <w:ind w:left="450"/>
        <w:rPr>
          <w:del w:id="5336" w:author="Alfiady" w:date="2016-04-19T15:45:00Z"/>
          <w:b/>
          <w:szCs w:val="24"/>
        </w:rPr>
        <w:pPrChange w:id="5337" w:author="Alfiady" w:date="2016-09-23T10:30:00Z">
          <w:pPr>
            <w:tabs>
              <w:tab w:val="left" w:pos="426"/>
            </w:tabs>
          </w:pPr>
        </w:pPrChange>
      </w:pPr>
    </w:p>
    <w:p w:rsidR="007B4E01" w:rsidRDefault="007B4E01">
      <w:pPr>
        <w:tabs>
          <w:tab w:val="left" w:pos="426"/>
        </w:tabs>
        <w:ind w:left="450"/>
        <w:rPr>
          <w:del w:id="5338" w:author="Alfiady" w:date="2016-04-19T15:45:00Z"/>
          <w:b/>
          <w:szCs w:val="24"/>
        </w:rPr>
        <w:pPrChange w:id="5339" w:author="Alfiady" w:date="2016-09-23T10:30:00Z">
          <w:pPr>
            <w:tabs>
              <w:tab w:val="left" w:pos="426"/>
            </w:tabs>
          </w:pPr>
        </w:pPrChange>
      </w:pPr>
    </w:p>
    <w:p w:rsidR="007B4E01" w:rsidRDefault="007B4E01">
      <w:pPr>
        <w:tabs>
          <w:tab w:val="left" w:pos="426"/>
        </w:tabs>
        <w:ind w:left="450"/>
        <w:rPr>
          <w:del w:id="5340" w:author="Alfiady" w:date="2016-04-19T15:45:00Z"/>
          <w:b/>
          <w:szCs w:val="24"/>
        </w:rPr>
        <w:pPrChange w:id="5341" w:author="Alfiady" w:date="2016-09-23T10:30:00Z">
          <w:pPr>
            <w:tabs>
              <w:tab w:val="left" w:pos="426"/>
            </w:tabs>
          </w:pPr>
        </w:pPrChange>
      </w:pPr>
    </w:p>
    <w:p w:rsidR="00DA4EFA" w:rsidRDefault="00DA4EFA">
      <w:pPr>
        <w:tabs>
          <w:tab w:val="left" w:pos="426"/>
        </w:tabs>
        <w:ind w:left="450"/>
        <w:rPr>
          <w:del w:id="5342" w:author="Alfiady" w:date="2016-04-19T15:45:00Z"/>
          <w:b/>
          <w:szCs w:val="24"/>
        </w:rPr>
        <w:sectPr w:rsidR="00DA4EFA" w:rsidSect="00784080">
          <w:pgSz w:w="11909" w:h="16834" w:code="9"/>
          <w:pgMar w:top="720" w:right="1289" w:bottom="1440" w:left="1170" w:header="907" w:footer="936" w:gutter="0"/>
          <w:cols w:space="720"/>
          <w:titlePg/>
          <w:docGrid w:linePitch="326"/>
          <w:sectPrChange w:id="5343" w:author="Alfiady" w:date="2016-10-05T14:59:00Z">
            <w:sectPr w:rsidR="00DA4EFA" w:rsidSect="00784080">
              <w:pgMar w:top="1627" w:right="1419" w:bottom="1440" w:left="1800" w:header="907" w:footer="936" w:gutter="0"/>
              <w:docGrid w:linePitch="0"/>
            </w:sectPr>
          </w:sectPrChange>
        </w:sectPr>
      </w:pPr>
    </w:p>
    <w:p w:rsidR="007B4E01" w:rsidRDefault="00EA22E3">
      <w:pPr>
        <w:tabs>
          <w:tab w:val="left" w:pos="426"/>
        </w:tabs>
        <w:ind w:left="450"/>
        <w:rPr>
          <w:ins w:id="5344" w:author="user" w:date="2015-11-16T14:16:00Z"/>
          <w:del w:id="5345" w:author="Alfiady" w:date="2016-04-19T15:44:00Z"/>
          <w:b/>
          <w:szCs w:val="24"/>
          <w:u w:val="single"/>
        </w:rPr>
        <w:pPrChange w:id="5346" w:author="Alfiady" w:date="2016-09-23T10:30:00Z">
          <w:pPr>
            <w:tabs>
              <w:tab w:val="left" w:pos="426"/>
            </w:tabs>
            <w:ind w:left="426"/>
            <w:jc w:val="center"/>
          </w:pPr>
        </w:pPrChange>
      </w:pPr>
      <w:del w:id="5347" w:author="Alfiady" w:date="2016-04-19T15:44:00Z">
        <w:r w:rsidRPr="0036762D" w:rsidDel="004E7642">
          <w:rPr>
            <w:b/>
            <w:szCs w:val="24"/>
            <w:u w:val="single"/>
          </w:rPr>
          <w:lastRenderedPageBreak/>
          <w:delText>A</w:delText>
        </w:r>
      </w:del>
      <w:ins w:id="5348" w:author="user" w:date="2015-11-06T16:34:00Z">
        <w:del w:id="5349" w:author="Alfiady" w:date="2016-04-19T15:44:00Z">
          <w:r w:rsidR="00EF2EEC" w:rsidRPr="0036762D" w:rsidDel="004E7642">
            <w:rPr>
              <w:b/>
              <w:szCs w:val="24"/>
              <w:u w:val="single"/>
            </w:rPr>
            <w:delText>A</w:delText>
          </w:r>
        </w:del>
      </w:ins>
      <w:del w:id="5350" w:author="Alfiady" w:date="2016-04-19T15:44:00Z">
        <w:r w:rsidRPr="0036762D" w:rsidDel="004E7642">
          <w:rPr>
            <w:b/>
            <w:szCs w:val="24"/>
            <w:u w:val="single"/>
          </w:rPr>
          <w:delText>ttachment No 2</w:delText>
        </w:r>
      </w:del>
      <w:ins w:id="5351" w:author="user" w:date="2015-11-16T11:15:00Z">
        <w:del w:id="5352" w:author="Alfiady" w:date="2016-04-19T15:44:00Z">
          <w:r w:rsidR="00141CFF" w:rsidRPr="0036762D" w:rsidDel="004E7642">
            <w:rPr>
              <w:b/>
              <w:szCs w:val="24"/>
              <w:u w:val="single"/>
            </w:rPr>
            <w:delText xml:space="preserve"> </w:delText>
          </w:r>
        </w:del>
      </w:ins>
      <w:ins w:id="5353" w:author="user" w:date="2015-11-16T13:01:00Z">
        <w:del w:id="5354" w:author="Alfiady" w:date="2016-04-19T15:44:00Z">
          <w:r w:rsidR="009C728D" w:rsidRPr="0036762D" w:rsidDel="004E7642">
            <w:rPr>
              <w:b/>
              <w:szCs w:val="24"/>
              <w:u w:val="single"/>
            </w:rPr>
            <w:delText>–</w:delText>
          </w:r>
        </w:del>
      </w:ins>
      <w:ins w:id="5355" w:author="user" w:date="2015-11-16T13:06:00Z">
        <w:del w:id="5356" w:author="Alfiady" w:date="2016-04-19T15:44:00Z">
          <w:r w:rsidR="007B4E01" w:rsidRPr="007B4E01">
            <w:rPr>
              <w:b/>
              <w:szCs w:val="24"/>
              <w:u w:val="single"/>
              <w:rPrChange w:id="5357" w:author="Alfiady" w:date="2016-04-19T15:16:00Z">
                <w:rPr>
                  <w:color w:val="0000FF"/>
                  <w:szCs w:val="24"/>
                  <w:u w:val="single"/>
                </w:rPr>
              </w:rPrChange>
            </w:rPr>
            <w:delText xml:space="preserve"> Focus</w:delText>
          </w:r>
        </w:del>
      </w:ins>
      <w:ins w:id="5358" w:author="user" w:date="2015-11-16T13:07:00Z">
        <w:del w:id="5359" w:author="Alfiady" w:date="2016-04-19T15:44:00Z">
          <w:r w:rsidR="001E7E20" w:rsidRPr="0036762D" w:rsidDel="004E7642">
            <w:rPr>
              <w:b/>
              <w:szCs w:val="24"/>
              <w:u w:val="single"/>
            </w:rPr>
            <w:delText xml:space="preserve"> Detail</w:delText>
          </w:r>
        </w:del>
      </w:ins>
      <w:ins w:id="5360" w:author="user" w:date="2015-11-16T13:06:00Z">
        <w:del w:id="5361" w:author="Alfiady" w:date="2016-04-19T15:44:00Z">
          <w:r w:rsidR="001E7E20" w:rsidRPr="0036762D" w:rsidDel="004E7642">
            <w:rPr>
              <w:b/>
              <w:szCs w:val="24"/>
              <w:u w:val="single"/>
            </w:rPr>
            <w:delText xml:space="preserve"> </w:delText>
          </w:r>
        </w:del>
      </w:ins>
      <w:ins w:id="5362" w:author="user" w:date="2015-11-16T13:07:00Z">
        <w:del w:id="5363" w:author="Alfiady" w:date="2016-04-19T15:44:00Z">
          <w:r w:rsidR="001E7E20" w:rsidRPr="0036762D" w:rsidDel="004E7642">
            <w:rPr>
              <w:b/>
              <w:szCs w:val="24"/>
              <w:u w:val="single"/>
            </w:rPr>
            <w:delText xml:space="preserve">Surface </w:delText>
          </w:r>
        </w:del>
      </w:ins>
      <w:ins w:id="5364" w:author="user" w:date="2015-11-16T13:06:00Z">
        <w:del w:id="5365" w:author="Alfiady" w:date="2016-04-19T15:44:00Z">
          <w:r w:rsidR="001E7E20" w:rsidRPr="0036762D" w:rsidDel="004E7642">
            <w:rPr>
              <w:b/>
              <w:szCs w:val="24"/>
              <w:u w:val="single"/>
            </w:rPr>
            <w:delText xml:space="preserve">Mapping </w:delText>
          </w:r>
        </w:del>
      </w:ins>
      <w:ins w:id="5366" w:author="user" w:date="2015-11-16T13:07:00Z">
        <w:del w:id="5367" w:author="Alfiady" w:date="2016-04-19T15:44:00Z">
          <w:r w:rsidR="001E7E20" w:rsidRPr="0036762D" w:rsidDel="004E7642">
            <w:rPr>
              <w:b/>
              <w:szCs w:val="24"/>
              <w:u w:val="single"/>
            </w:rPr>
            <w:delText xml:space="preserve">and </w:delText>
          </w:r>
        </w:del>
      </w:ins>
      <w:ins w:id="5368" w:author="user" w:date="2015-11-16T13:06:00Z">
        <w:del w:id="5369" w:author="Alfiady" w:date="2016-04-19T15:44:00Z">
          <w:r w:rsidR="007B4E01" w:rsidRPr="007B4E01">
            <w:rPr>
              <w:b/>
              <w:szCs w:val="24"/>
              <w:u w:val="single"/>
              <w:rPrChange w:id="5370" w:author="Alfiady" w:date="2016-04-19T15:16:00Z">
                <w:rPr>
                  <w:color w:val="0000FF"/>
                  <w:szCs w:val="24"/>
                  <w:u w:val="single"/>
                </w:rPr>
              </w:rPrChange>
            </w:rPr>
            <w:delText xml:space="preserve">Desktop Study </w:delText>
          </w:r>
        </w:del>
      </w:ins>
      <w:ins w:id="5371" w:author="user" w:date="2015-11-16T13:07:00Z">
        <w:del w:id="5372" w:author="Alfiady" w:date="2016-04-19T15:44:00Z">
          <w:r w:rsidR="001E7E20" w:rsidRPr="0036762D" w:rsidDel="004E7642">
            <w:rPr>
              <w:b/>
              <w:szCs w:val="24"/>
              <w:u w:val="single"/>
            </w:rPr>
            <w:delText>Area</w:delText>
          </w:r>
        </w:del>
      </w:ins>
    </w:p>
    <w:p w:rsidR="007B4E01" w:rsidRDefault="007B4E01">
      <w:pPr>
        <w:tabs>
          <w:tab w:val="left" w:pos="426"/>
        </w:tabs>
        <w:ind w:left="450"/>
        <w:rPr>
          <w:ins w:id="5373" w:author="user" w:date="2015-11-16T14:16:00Z"/>
          <w:del w:id="5374" w:author="Alfiady" w:date="2016-04-19T15:44:00Z"/>
          <w:b/>
          <w:szCs w:val="24"/>
          <w:u w:val="single"/>
        </w:rPr>
        <w:pPrChange w:id="5375" w:author="Alfiady" w:date="2016-09-23T10:30:00Z">
          <w:pPr>
            <w:tabs>
              <w:tab w:val="left" w:pos="426"/>
            </w:tabs>
            <w:ind w:left="426"/>
            <w:jc w:val="center"/>
          </w:pPr>
        </w:pPrChange>
      </w:pPr>
    </w:p>
    <w:p w:rsidR="007B4E01" w:rsidRDefault="002E7875">
      <w:pPr>
        <w:tabs>
          <w:tab w:val="left" w:pos="426"/>
        </w:tabs>
        <w:ind w:left="450"/>
        <w:rPr>
          <w:ins w:id="5376" w:author="user" w:date="2015-11-23T09:34:00Z"/>
          <w:del w:id="5377" w:author="Alfiady" w:date="2016-04-19T15:44:00Z"/>
          <w:b/>
          <w:szCs w:val="24"/>
        </w:rPr>
        <w:pPrChange w:id="5378" w:author="Alfiady" w:date="2016-09-23T10:30:00Z">
          <w:pPr>
            <w:tabs>
              <w:tab w:val="left" w:pos="426"/>
            </w:tabs>
            <w:ind w:left="426"/>
            <w:jc w:val="center"/>
          </w:pPr>
        </w:pPrChange>
      </w:pPr>
      <w:ins w:id="5379" w:author="user" w:date="2015-11-23T09:27:00Z">
        <w:del w:id="5380" w:author="Alfiady" w:date="2016-04-19T15:44:00Z">
          <w:r>
            <w:rPr>
              <w:b/>
              <w:noProof/>
              <w:szCs w:val="24"/>
              <w:lang w:val="id-ID" w:eastAsia="id-ID"/>
              <w:rPrChange w:id="5381">
                <w:rPr>
                  <w:noProof/>
                  <w:color w:val="0000FF"/>
                  <w:u w:val="single"/>
                  <w:lang w:val="id-ID" w:eastAsia="id-ID"/>
                </w:rPr>
              </w:rPrChange>
            </w:rPr>
            <w:drawing>
              <wp:inline distT="0" distB="0" distL="0" distR="0">
                <wp:extent cx="6414135" cy="4544695"/>
                <wp:effectExtent l="0" t="0" r="5715" b="8255"/>
                <wp:docPr id="4" name="Picture 2" descr="C:\Users\sonny-santana\Documents\area mapping 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y-santana\Documents\area mapping new.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14135" cy="4544695"/>
                        </a:xfrm>
                        <a:prstGeom prst="rect">
                          <a:avLst/>
                        </a:prstGeom>
                        <a:noFill/>
                        <a:ln>
                          <a:noFill/>
                        </a:ln>
                      </pic:spPr>
                    </pic:pic>
                  </a:graphicData>
                </a:graphic>
              </wp:inline>
            </w:drawing>
          </w:r>
        </w:del>
      </w:ins>
    </w:p>
    <w:p w:rsidR="007B4E01" w:rsidRDefault="002E7875">
      <w:pPr>
        <w:tabs>
          <w:tab w:val="left" w:pos="426"/>
        </w:tabs>
        <w:ind w:left="450"/>
        <w:rPr>
          <w:ins w:id="5382" w:author="user" w:date="2015-11-16T13:01:00Z"/>
          <w:del w:id="5383" w:author="Alfiady" w:date="2016-04-19T15:44:00Z"/>
          <w:b/>
          <w:szCs w:val="24"/>
          <w:u w:val="single"/>
        </w:rPr>
        <w:pPrChange w:id="5384" w:author="Alfiady" w:date="2016-09-23T10:30:00Z">
          <w:pPr>
            <w:tabs>
              <w:tab w:val="left" w:pos="426"/>
            </w:tabs>
            <w:ind w:left="426"/>
            <w:jc w:val="center"/>
          </w:pPr>
        </w:pPrChange>
      </w:pPr>
      <w:ins w:id="5385" w:author="user" w:date="2015-11-23T09:28:00Z">
        <w:del w:id="5386" w:author="Alfiady" w:date="2016-04-19T15:44:00Z">
          <w:r>
            <w:rPr>
              <w:b/>
              <w:noProof/>
              <w:szCs w:val="24"/>
              <w:lang w:val="id-ID" w:eastAsia="id-ID"/>
              <w:rPrChange w:id="5387">
                <w:rPr>
                  <w:noProof/>
                  <w:color w:val="0000FF"/>
                  <w:u w:val="single"/>
                  <w:lang w:val="id-ID" w:eastAsia="id-ID"/>
                </w:rPr>
              </w:rPrChange>
            </w:rPr>
            <w:drawing>
              <wp:inline distT="0" distB="0" distL="0" distR="0">
                <wp:extent cx="6398895" cy="337185"/>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 cstate="print">
                          <a:extLst>
                            <a:ext uri="{28A0092B-C50C-407E-A947-70E740481C1C}">
                              <a14:useLocalDpi xmlns:a14="http://schemas.microsoft.com/office/drawing/2010/main" val="0"/>
                            </a:ext>
                          </a:extLst>
                        </a:blip>
                        <a:srcRect t="93079"/>
                        <a:stretch>
                          <a:fillRect/>
                        </a:stretch>
                      </pic:blipFill>
                      <pic:spPr bwMode="auto">
                        <a:xfrm>
                          <a:off x="0" y="0"/>
                          <a:ext cx="6398895" cy="337185"/>
                        </a:xfrm>
                        <a:prstGeom prst="rect">
                          <a:avLst/>
                        </a:prstGeom>
                        <a:noFill/>
                      </pic:spPr>
                    </pic:pic>
                  </a:graphicData>
                </a:graphic>
              </wp:inline>
            </w:drawing>
          </w:r>
        </w:del>
      </w:ins>
    </w:p>
    <w:p w:rsidR="007B4E01" w:rsidRDefault="001E7E20">
      <w:pPr>
        <w:tabs>
          <w:tab w:val="left" w:pos="426"/>
        </w:tabs>
        <w:ind w:left="450"/>
        <w:rPr>
          <w:ins w:id="5388" w:author="user" w:date="2015-11-16T14:16:00Z"/>
          <w:del w:id="5389" w:author="Alfiady" w:date="2016-04-19T15:44:00Z"/>
        </w:rPr>
        <w:pPrChange w:id="5390" w:author="Alfiady" w:date="2016-09-23T10:30:00Z">
          <w:pPr>
            <w:tabs>
              <w:tab w:val="left" w:pos="426"/>
            </w:tabs>
            <w:ind w:left="426"/>
            <w:jc w:val="center"/>
          </w:pPr>
        </w:pPrChange>
      </w:pPr>
      <w:ins w:id="5391" w:author="user" w:date="2015-11-16T13:03:00Z">
        <w:del w:id="5392" w:author="Alfiady" w:date="2016-04-19T15:44:00Z">
          <w:r w:rsidRPr="0036762D" w:rsidDel="004E7642">
            <w:rPr>
              <w:b/>
            </w:rPr>
            <w:delText xml:space="preserve">Figure 2. </w:delText>
          </w:r>
        </w:del>
      </w:ins>
      <w:ins w:id="5393" w:author="user" w:date="2015-11-16T13:08:00Z">
        <w:del w:id="5394" w:author="Alfiady" w:date="2016-04-19T15:44:00Z">
          <w:r w:rsidR="007B4E01" w:rsidRPr="007B4E01">
            <w:rPr>
              <w:rPrChange w:id="5395" w:author="Alfiady" w:date="2016-04-19T15:16:00Z">
                <w:rPr>
                  <w:b/>
                  <w:color w:val="0000FF"/>
                  <w:u w:val="single"/>
                </w:rPr>
              </w:rPrChange>
            </w:rPr>
            <w:delText>Map of focus mapping area and desktop study</w:delText>
          </w:r>
        </w:del>
      </w:ins>
    </w:p>
    <w:p w:rsidR="007B4E01" w:rsidRDefault="007B4E01">
      <w:pPr>
        <w:tabs>
          <w:tab w:val="left" w:pos="426"/>
        </w:tabs>
        <w:ind w:left="450"/>
        <w:rPr>
          <w:del w:id="5396" w:author="Alfiady" w:date="2016-04-19T15:44:00Z"/>
          <w:b/>
          <w:szCs w:val="24"/>
          <w:u w:val="single"/>
        </w:rPr>
        <w:pPrChange w:id="5397" w:author="Alfiady" w:date="2016-09-23T10:30:00Z">
          <w:pPr>
            <w:tabs>
              <w:tab w:val="left" w:pos="426"/>
              <w:tab w:val="left" w:pos="2552"/>
            </w:tabs>
            <w:ind w:left="284"/>
            <w:jc w:val="center"/>
          </w:pPr>
        </w:pPrChange>
      </w:pPr>
    </w:p>
    <w:p w:rsidR="007B4E01" w:rsidRDefault="007B4E01">
      <w:pPr>
        <w:tabs>
          <w:tab w:val="left" w:pos="426"/>
        </w:tabs>
        <w:ind w:left="450"/>
        <w:rPr>
          <w:ins w:id="5398" w:author="user" w:date="2015-11-16T14:19:00Z"/>
          <w:del w:id="5399" w:author="Alfiady" w:date="2016-04-19T15:44:00Z"/>
          <w:b/>
          <w:szCs w:val="24"/>
          <w:u w:val="single"/>
        </w:rPr>
        <w:pPrChange w:id="5400" w:author="Alfiady" w:date="2016-09-23T10:30:00Z">
          <w:pPr>
            <w:tabs>
              <w:tab w:val="left" w:pos="426"/>
            </w:tabs>
            <w:ind w:left="426"/>
            <w:jc w:val="center"/>
          </w:pPr>
        </w:pPrChange>
      </w:pPr>
    </w:p>
    <w:p w:rsidR="007B4E01" w:rsidRPr="007B4E01" w:rsidRDefault="007B4E01">
      <w:pPr>
        <w:tabs>
          <w:tab w:val="left" w:pos="426"/>
        </w:tabs>
        <w:ind w:left="450"/>
        <w:rPr>
          <w:ins w:id="5401" w:author="user" w:date="2015-11-16T14:19:00Z"/>
          <w:del w:id="5402" w:author="Alfiady" w:date="2016-04-19T15:44:00Z"/>
          <w:b/>
          <w:szCs w:val="24"/>
          <w:u w:val="single"/>
          <w:rPrChange w:id="5403" w:author="Alfiady" w:date="2016-04-19T15:16:00Z">
            <w:rPr>
              <w:ins w:id="5404" w:author="user" w:date="2015-11-16T14:19:00Z"/>
              <w:del w:id="5405" w:author="Alfiady" w:date="2016-04-19T15:44:00Z"/>
              <w:b/>
              <w:szCs w:val="24"/>
              <w:u w:val="single"/>
              <w:lang w:val="id-ID"/>
            </w:rPr>
          </w:rPrChange>
        </w:rPr>
        <w:pPrChange w:id="5406" w:author="Alfiady" w:date="2016-09-23T10:30:00Z">
          <w:pPr>
            <w:tabs>
              <w:tab w:val="left" w:pos="426"/>
            </w:tabs>
            <w:ind w:left="426"/>
            <w:jc w:val="center"/>
          </w:pPr>
        </w:pPrChange>
      </w:pPr>
    </w:p>
    <w:p w:rsidR="007B4E01" w:rsidRPr="007B4E01" w:rsidRDefault="004E2E38">
      <w:pPr>
        <w:tabs>
          <w:tab w:val="left" w:pos="426"/>
        </w:tabs>
        <w:ind w:left="450"/>
        <w:rPr>
          <w:del w:id="5407" w:author="Alfiady" w:date="2016-04-19T15:44:00Z"/>
          <w:b/>
          <w:szCs w:val="24"/>
          <w:u w:val="single"/>
          <w:rPrChange w:id="5408" w:author="Alfiady" w:date="2016-04-19T15:16:00Z">
            <w:rPr>
              <w:del w:id="5409" w:author="Alfiady" w:date="2016-04-19T15:44:00Z"/>
              <w:b/>
              <w:szCs w:val="24"/>
            </w:rPr>
          </w:rPrChange>
        </w:rPr>
        <w:pPrChange w:id="5410" w:author="Alfiady" w:date="2016-09-23T10:30:00Z">
          <w:pPr>
            <w:tabs>
              <w:tab w:val="left" w:pos="284"/>
            </w:tabs>
            <w:ind w:left="426"/>
            <w:jc w:val="center"/>
          </w:pPr>
        </w:pPrChange>
      </w:pPr>
      <w:ins w:id="5411" w:author="user" w:date="2015-11-16T14:00:00Z">
        <w:del w:id="5412" w:author="Alfiady" w:date="2016-04-19T15:44:00Z">
          <w:r w:rsidRPr="0036762D" w:rsidDel="004E7642">
            <w:rPr>
              <w:b/>
              <w:szCs w:val="24"/>
            </w:rPr>
            <w:tab/>
          </w:r>
        </w:del>
      </w:ins>
      <w:del w:id="5413" w:author="Alfiady" w:date="2016-04-19T15:44:00Z">
        <w:r w:rsidR="00BF5A0F">
          <w:rPr>
            <w:b/>
            <w:noProof/>
            <w:szCs w:val="24"/>
            <w:u w:val="single"/>
            <w:rPrChange w:id="5414" w:author="Unknown">
              <w:rPr>
                <w:b/>
                <w:noProof/>
                <w:szCs w:val="24"/>
                <w:u w:val="single"/>
              </w:rPr>
            </w:rPrChange>
          </w:rPr>
        </w:r>
        <w:r w:rsidR="00BF5A0F">
          <w:rPr>
            <w:b/>
            <w:noProof/>
            <w:szCs w:val="24"/>
            <w:u w:val="single"/>
            <w:rPrChange w:id="5415" w:author="Unknown">
              <w:rPr>
                <w:b/>
                <w:noProof/>
                <w:szCs w:val="24"/>
                <w:u w:val="single"/>
              </w:rPr>
            </w:rPrChange>
          </w:rPr>
          <w:pict>
            <v:rect id="AutoShape 6" o:spid="_x0000_s1064" style="width:488.95pt;height:372.3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7B4E01" w:rsidRPr="007B4E01">
          <w:rPr>
            <w:b/>
            <w:szCs w:val="24"/>
            <w:u w:val="single"/>
            <w:rPrChange w:id="5416" w:author="Alfiady" w:date="2016-04-19T15:16:00Z">
              <w:rPr>
                <w:b/>
                <w:color w:val="0000FF"/>
                <w:szCs w:val="24"/>
                <w:u w:val="single"/>
                <w:lang w:val="id-ID"/>
              </w:rPr>
            </w:rPrChange>
          </w:rPr>
          <w:delText>Focus Area Map</w:delText>
        </w:r>
      </w:del>
    </w:p>
    <w:p w:rsidR="007B4E01" w:rsidRPr="007B4E01" w:rsidRDefault="007B4E01">
      <w:pPr>
        <w:tabs>
          <w:tab w:val="left" w:pos="426"/>
        </w:tabs>
        <w:ind w:left="450"/>
        <w:rPr>
          <w:del w:id="5417" w:author="Alfiady" w:date="2016-04-19T15:44:00Z"/>
          <w:b/>
          <w:szCs w:val="24"/>
          <w:u w:val="single"/>
          <w:rPrChange w:id="5418" w:author="Alfiady" w:date="2016-04-19T15:16:00Z">
            <w:rPr>
              <w:del w:id="5419" w:author="Alfiady" w:date="2016-04-19T15:44:00Z"/>
              <w:b/>
              <w:szCs w:val="24"/>
            </w:rPr>
          </w:rPrChange>
        </w:rPr>
        <w:pPrChange w:id="5420" w:author="Alfiady" w:date="2016-09-23T10:30:00Z">
          <w:pPr>
            <w:tabs>
              <w:tab w:val="left" w:pos="284"/>
            </w:tabs>
            <w:ind w:left="426"/>
            <w:jc w:val="center"/>
          </w:pPr>
        </w:pPrChange>
      </w:pPr>
    </w:p>
    <w:p w:rsidR="007B4E01" w:rsidRPr="007B4E01" w:rsidRDefault="00BF5A0F">
      <w:pPr>
        <w:tabs>
          <w:tab w:val="left" w:pos="426"/>
        </w:tabs>
        <w:ind w:left="450"/>
        <w:rPr>
          <w:del w:id="5421" w:author="Alfiady" w:date="2016-04-19T15:44:00Z"/>
          <w:b/>
          <w:szCs w:val="24"/>
          <w:u w:val="single"/>
          <w:rPrChange w:id="5422" w:author="Alfiady" w:date="2016-04-19T15:16:00Z">
            <w:rPr>
              <w:del w:id="5423" w:author="Alfiady" w:date="2016-04-19T15:44:00Z"/>
              <w:b/>
              <w:szCs w:val="24"/>
            </w:rPr>
          </w:rPrChange>
        </w:rPr>
        <w:pPrChange w:id="5424" w:author="Alfiady" w:date="2016-09-23T10:30:00Z">
          <w:pPr>
            <w:tabs>
              <w:tab w:val="left" w:pos="284"/>
            </w:tabs>
            <w:jc w:val="center"/>
          </w:pPr>
        </w:pPrChange>
      </w:pPr>
      <w:ins w:id="5425" w:author="user" w:date="2015-11-06T16:33:00Z">
        <w:del w:id="5426" w:author="Alfiady" w:date="2016-04-19T15:44:00Z">
          <w:r>
            <w:rPr>
              <w:b/>
              <w:noProof/>
              <w:u w:val="single"/>
            </w:rPr>
            <w:pict>
              <v:shape id="_x0000_s1051" type="#_x0000_t32" style="position:absolute;left:0;text-align:left;margin-left:118.15pt;margin-top:-.55pt;width:25.25pt;height:.9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" strokecolor="white" strokeweight="1.5pt">
                <v:stroke dashstyle="dash"/>
              </v:shape>
            </w:pict>
          </w:r>
        </w:del>
      </w:ins>
      <w:del w:id="5427" w:author="Alfiady" w:date="2016-04-19T15:44:00Z">
        <w:r>
          <w:rPr>
            <w:b/>
            <w:noProof/>
            <w:u w:val="single"/>
            <w:rPrChange w:id="5428" w:author="Alfiady" w:date="2016-04-19T15:16:00Z">
              <w:rPr>
                <w:b/>
                <w:noProof/>
                <w:u w:val="single"/>
              </w:rPr>
            </w:rPrChange>
          </w:rPr>
          <w:pict>
            <v:rect id="Rectangle 236" o:spid="_x0000_s1050" style="position:absolute;left:0;text-align:left;margin-left:1in;margin-top:6.6pt;width:561.65pt;height:36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" filled="f" fillcolor="#00b050" strokecolor="yellow" strokeweight="2.25pt"/>
          </w:pict>
        </w:r>
      </w:del>
      <w:ins w:id="5429" w:author="Ridwan Permana Sidik" w:date="2015-11-03T08:19:00Z">
        <w:del w:id="5430" w:author="Alfiady" w:date="2016-04-19T15:44:00Z">
          <w:r>
            <w:rPr>
              <w:b/>
              <w:noProof/>
              <w:u w:val="single"/>
              <w:rPrChange w:id="5431" w:author="Alfiady" w:date="2016-04-19T15:16:00Z">
                <w:rPr>
                  <w:b/>
                  <w:noProof/>
                  <w:u w:val="single"/>
                </w:rPr>
              </w:rPrChange>
            </w:rPr>
            <w:pict>
              <v:rect id="Rectangle 235" o:spid="_x0000_s1049" style="position:absolute;left:0;text-align:left;margin-left:330.8pt;margin-top:66.75pt;width:183.55pt;height:1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" filled="f" fillcolor="#00b050" strokecolor="red" strokeweight="2.5pt"/>
            </w:pict>
          </w:r>
        </w:del>
      </w:ins>
      <w:del w:id="5432" w:author="Alfiady" w:date="2016-04-19T15:44:00Z">
        <w:r>
          <w:rPr>
            <w:b/>
            <w:noProof/>
            <w:u w:val="single"/>
            <w:rPrChange w:id="5433" w:author="Alfiady" w:date="2016-04-19T15:16:00Z">
              <w:rPr>
                <w:b/>
                <w:noProof/>
                <w:u w:val="single"/>
              </w:rPr>
            </w:rPrChange>
          </w:rPr>
          <w:pict>
            <v:rect id="Rectangle 234" o:spid="_x0000_s1048" style="position:absolute;left:0;text-align:left;margin-left:1in;margin-top:232.7pt;width:183.55pt;height:1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" filled="f" fillcolor="#00b050" strokecolor="red" strokeweight="2.5pt"/>
          </w:pict>
        </w:r>
        <w:r>
          <w:rPr>
            <w:b/>
            <w:noProof/>
            <w:u w:val="single"/>
            <w:rPrChange w:id="5434" w:author="Alfiady" w:date="2016-04-19T15:16:00Z">
              <w:rPr>
                <w:b/>
                <w:noProof/>
                <w:u w:val="single"/>
              </w:rPr>
            </w:rPrChange>
          </w:rPr>
          <w:pict>
            <v:shape id="AutoShape 134" o:spid="_x0000_s1047" type="#_x0000_t32" style="position:absolute;left:0;text-align:left;margin-left:118.15pt;margin-top:-.55pt;width:25.25pt;height:.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" strokecolor="white" strokeweight="1.5pt">
              <v:stroke dashstyle="dash"/>
            </v:shape>
          </w:pict>
        </w:r>
        <w:r w:rsidR="002E7875">
          <w:rPr>
            <w:b/>
            <w:noProof/>
            <w:u w:val="single"/>
            <w:lang w:val="id-ID" w:eastAsia="id-ID"/>
            <w:rPrChange w:id="5435">
              <w:rPr>
                <w:b/>
                <w:noProof/>
                <w:color w:val="0000FF"/>
                <w:u w:val="single"/>
                <w:lang w:val="id-ID" w:eastAsia="id-ID"/>
              </w:rPr>
            </w:rPrChange>
          </w:rPr>
          <w:drawing>
            <wp:inline distT="0" distB="0" distL="0" distR="0">
              <wp:extent cx="7949565" cy="4742815"/>
              <wp:effectExtent l="0" t="0" r="0" b="635"/>
              <wp:docPr id="7" name="Picture 7" descr="RD bas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D base ma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949565" cy="4742815"/>
                      </a:xfrm>
                      <a:prstGeom prst="rect">
                        <a:avLst/>
                      </a:prstGeom>
                      <a:noFill/>
                      <a:ln>
                        <a:noFill/>
                      </a:ln>
                    </pic:spPr>
                  </pic:pic>
                </a:graphicData>
              </a:graphic>
            </wp:inline>
          </w:drawing>
        </w:r>
      </w:del>
    </w:p>
    <w:p w:rsidR="007B4E01" w:rsidRDefault="007B4E01">
      <w:pPr>
        <w:tabs>
          <w:tab w:val="left" w:pos="426"/>
        </w:tabs>
        <w:ind w:left="450"/>
        <w:rPr>
          <w:ins w:id="5436" w:author="user" w:date="2015-11-16T13:59:00Z"/>
          <w:del w:id="5437" w:author="Alfiady" w:date="2016-04-19T15:44:00Z"/>
          <w:b/>
          <w:szCs w:val="24"/>
          <w:u w:val="single"/>
        </w:rPr>
        <w:pPrChange w:id="5438" w:author="Alfiady" w:date="2016-09-23T10:30:00Z">
          <w:pPr>
            <w:tabs>
              <w:tab w:val="left" w:pos="426"/>
              <w:tab w:val="left" w:pos="2552"/>
            </w:tabs>
            <w:ind w:left="284"/>
            <w:jc w:val="center"/>
          </w:pPr>
        </w:pPrChange>
      </w:pPr>
      <w:del w:id="5439" w:author="Alfiady" w:date="2016-04-19T15:44:00Z">
        <w:r w:rsidRPr="007B4E01">
          <w:rPr>
            <w:b/>
            <w:szCs w:val="24"/>
            <w:u w:val="single"/>
            <w:rPrChange w:id="5440" w:author="Alfiady" w:date="2016-04-19T15:16:00Z">
              <w:rPr>
                <w:b/>
                <w:color w:val="0000FF"/>
                <w:szCs w:val="24"/>
                <w:u w:val="single"/>
              </w:rPr>
            </w:rPrChange>
          </w:rPr>
          <w:delText>Figure 2</w:delText>
        </w:r>
      </w:del>
      <w:ins w:id="5441" w:author="user" w:date="2015-11-17T11:13:00Z">
        <w:del w:id="5442" w:author="Alfiady" w:date="2016-04-19T15:44:00Z">
          <w:r w:rsidRPr="007B4E01">
            <w:rPr>
              <w:b/>
              <w:szCs w:val="24"/>
              <w:u w:val="single"/>
              <w:rPrChange w:id="5443" w:author="Alfiady" w:date="2016-04-19T15:16:00Z">
                <w:rPr>
                  <w:b/>
                  <w:color w:val="0000FF"/>
                  <w:szCs w:val="24"/>
                  <w:u w:val="single"/>
                </w:rPr>
              </w:rPrChange>
            </w:rPr>
            <w:delText xml:space="preserve">Attachment </w:delText>
          </w:r>
        </w:del>
      </w:ins>
      <w:ins w:id="5444" w:author="user" w:date="2015-11-17T11:14:00Z">
        <w:del w:id="5445" w:author="Alfiady" w:date="2016-04-19T15:44:00Z">
          <w:r w:rsidRPr="007B4E01">
            <w:rPr>
              <w:b/>
              <w:szCs w:val="24"/>
              <w:u w:val="single"/>
              <w:rPrChange w:id="5446" w:author="Alfiady" w:date="2016-04-19T15:16:00Z">
                <w:rPr>
                  <w:b/>
                  <w:color w:val="0000FF"/>
                  <w:szCs w:val="24"/>
                  <w:u w:val="single"/>
                </w:rPr>
              </w:rPrChange>
            </w:rPr>
            <w:delText xml:space="preserve">No </w:delText>
          </w:r>
        </w:del>
      </w:ins>
      <w:ins w:id="5447" w:author="user" w:date="2015-11-17T11:13:00Z">
        <w:del w:id="5448" w:author="Alfiady" w:date="2016-04-19T15:44:00Z">
          <w:r w:rsidRPr="007B4E01">
            <w:rPr>
              <w:b/>
              <w:szCs w:val="24"/>
              <w:u w:val="single"/>
              <w:rPrChange w:id="5449" w:author="Alfiady" w:date="2016-04-19T15:16:00Z">
                <w:rPr>
                  <w:b/>
                  <w:color w:val="0000FF"/>
                  <w:szCs w:val="24"/>
                  <w:u w:val="single"/>
                </w:rPr>
              </w:rPrChange>
            </w:rPr>
            <w:delText>3</w:delText>
          </w:r>
        </w:del>
      </w:ins>
      <w:ins w:id="5450" w:author="user" w:date="2015-11-17T11:14:00Z">
        <w:del w:id="5451" w:author="Alfiady" w:date="2016-04-19T15:44:00Z">
          <w:r w:rsidR="0069236A" w:rsidRPr="0036762D" w:rsidDel="004E7642">
            <w:rPr>
              <w:b/>
              <w:szCs w:val="24"/>
              <w:u w:val="single"/>
            </w:rPr>
            <w:delText xml:space="preserve"> -</w:delText>
          </w:r>
        </w:del>
      </w:ins>
      <w:del w:id="5452" w:author="Alfiady" w:date="2016-04-19T15:44:00Z">
        <w:r w:rsidRPr="007B4E01">
          <w:rPr>
            <w:b/>
            <w:szCs w:val="24"/>
            <w:u w:val="single"/>
            <w:rPrChange w:id="5453" w:author="Alfiady" w:date="2016-04-19T15:16:00Z">
              <w:rPr>
                <w:b/>
                <w:color w:val="0000FF"/>
                <w:szCs w:val="24"/>
                <w:u w:val="single"/>
              </w:rPr>
            </w:rPrChange>
          </w:rPr>
          <w:delText xml:space="preserve">. </w:delText>
        </w:r>
      </w:del>
      <w:ins w:id="5454" w:author="user" w:date="2015-11-17T11:14:00Z">
        <w:del w:id="5455" w:author="Alfiady" w:date="2016-04-19T15:44:00Z">
          <w:r w:rsidR="0069236A" w:rsidRPr="0036762D" w:rsidDel="004E7642">
            <w:rPr>
              <w:b/>
              <w:szCs w:val="24"/>
              <w:u w:val="single"/>
            </w:rPr>
            <w:delText xml:space="preserve"> </w:delText>
          </w:r>
        </w:del>
      </w:ins>
      <w:ins w:id="5456" w:author="user" w:date="2015-11-16T13:09:00Z">
        <w:del w:id="5457" w:author="Alfiady" w:date="2016-04-19T15:44:00Z">
          <w:r w:rsidRPr="007B4E01">
            <w:rPr>
              <w:b/>
              <w:szCs w:val="24"/>
              <w:u w:val="single"/>
              <w:rPrChange w:id="5458" w:author="Alfiady" w:date="2016-04-19T15:16:00Z">
                <w:rPr>
                  <w:color w:val="0000FF"/>
                  <w:szCs w:val="24"/>
                  <w:u w:val="single"/>
                </w:rPr>
              </w:rPrChange>
            </w:rPr>
            <w:delText xml:space="preserve">Work Plan Schedule </w:delText>
          </w:r>
        </w:del>
      </w:ins>
    </w:p>
    <w:p w:rsidR="007B4E01" w:rsidRDefault="007B4E01">
      <w:pPr>
        <w:tabs>
          <w:tab w:val="left" w:pos="426"/>
        </w:tabs>
        <w:ind w:left="450"/>
        <w:rPr>
          <w:ins w:id="5459" w:author="user" w:date="2015-11-16T13:57:00Z"/>
          <w:del w:id="5460" w:author="Alfiady" w:date="2016-04-19T15:44:00Z"/>
          <w:b/>
          <w:szCs w:val="24"/>
          <w:u w:val="single"/>
        </w:rPr>
        <w:pPrChange w:id="5461" w:author="Alfiady" w:date="2016-09-23T10:30:00Z">
          <w:pPr>
            <w:tabs>
              <w:tab w:val="left" w:pos="426"/>
              <w:tab w:val="left" w:pos="2552"/>
            </w:tabs>
            <w:ind w:left="284"/>
            <w:jc w:val="center"/>
          </w:pPr>
        </w:pPrChange>
      </w:pPr>
    </w:p>
    <w:p w:rsidR="007B4E01" w:rsidRDefault="007B4E01">
      <w:pPr>
        <w:tabs>
          <w:tab w:val="left" w:pos="426"/>
        </w:tabs>
        <w:ind w:left="450"/>
        <w:rPr>
          <w:ins w:id="5462" w:author="user" w:date="2015-11-16T13:11:00Z"/>
          <w:del w:id="5463" w:author="Alfiady" w:date="2016-04-19T15:44:00Z"/>
          <w:b/>
          <w:szCs w:val="24"/>
          <w:u w:val="single"/>
        </w:rPr>
        <w:pPrChange w:id="5464" w:author="Alfiady" w:date="2016-09-23T10:30:00Z">
          <w:pPr>
            <w:tabs>
              <w:tab w:val="left" w:pos="426"/>
              <w:tab w:val="left" w:pos="2552"/>
            </w:tabs>
            <w:ind w:left="284"/>
            <w:jc w:val="center"/>
          </w:pPr>
        </w:pPrChange>
      </w:pPr>
    </w:p>
    <w:p w:rsidR="007B4E01" w:rsidRDefault="007B4E01">
      <w:pPr>
        <w:tabs>
          <w:tab w:val="left" w:pos="426"/>
        </w:tabs>
        <w:ind w:left="450"/>
        <w:rPr>
          <w:ins w:id="5465" w:author="user" w:date="2015-11-17T11:17:00Z"/>
          <w:del w:id="5466" w:author="Alfiady" w:date="2016-04-19T15:44:00Z"/>
          <w:szCs w:val="24"/>
        </w:rPr>
        <w:pPrChange w:id="5467" w:author="Alfiady" w:date="2016-09-23T10:30:00Z">
          <w:pPr>
            <w:tabs>
              <w:tab w:val="left" w:pos="426"/>
              <w:tab w:val="left" w:pos="2552"/>
            </w:tabs>
            <w:ind w:left="284"/>
            <w:jc w:val="center"/>
          </w:pPr>
        </w:pPrChange>
      </w:pPr>
      <w:ins w:id="5468" w:author="user" w:date="2015-11-16T13:58:00Z">
        <w:del w:id="5469" w:author="Alfiady" w:date="2016-04-19T15:44:00Z">
          <w:r w:rsidRPr="007B4E01">
            <w:rPr>
              <w:b/>
              <w:szCs w:val="24"/>
              <w:rPrChange w:id="5470" w:author="Alfiady" w:date="2016-04-19T15:16:00Z">
                <w:rPr>
                  <w:b/>
                  <w:color w:val="0000FF"/>
                  <w:szCs w:val="24"/>
                  <w:u w:val="single"/>
                </w:rPr>
              </w:rPrChange>
            </w:rPr>
            <w:delText>Table-1</w:delText>
          </w:r>
        </w:del>
      </w:ins>
      <w:ins w:id="5471" w:author="user" w:date="2015-11-16T14:08:00Z">
        <w:del w:id="5472" w:author="Alfiady" w:date="2016-04-19T15:44:00Z">
          <w:r w:rsidR="00BD321C" w:rsidRPr="0036762D" w:rsidDel="004E7642">
            <w:rPr>
              <w:szCs w:val="24"/>
            </w:rPr>
            <w:delText xml:space="preserve"> Planning</w:delText>
          </w:r>
        </w:del>
      </w:ins>
      <w:ins w:id="5473" w:author="user" w:date="2015-11-16T13:58:00Z">
        <w:del w:id="5474" w:author="Alfiady" w:date="2016-04-19T15:44:00Z">
          <w:r w:rsidRPr="007B4E01">
            <w:rPr>
              <w:szCs w:val="24"/>
              <w:rPrChange w:id="5475" w:author="Alfiady" w:date="2016-04-19T15:16:00Z">
                <w:rPr>
                  <w:b/>
                  <w:color w:val="0000FF"/>
                  <w:szCs w:val="24"/>
                  <w:u w:val="single"/>
                </w:rPr>
              </w:rPrChange>
            </w:rPr>
            <w:delText xml:space="preserve"> Schedule for Geology Mapping in Rantau Dedap Prospect</w:delText>
          </w:r>
        </w:del>
      </w:ins>
    </w:p>
    <w:p w:rsidR="007B4E01" w:rsidRDefault="007B4E01">
      <w:pPr>
        <w:tabs>
          <w:tab w:val="left" w:pos="426"/>
        </w:tabs>
        <w:ind w:left="450"/>
        <w:rPr>
          <w:ins w:id="5476" w:author="user" w:date="2015-11-17T11:17:00Z"/>
          <w:del w:id="5477" w:author="Alfiady" w:date="2016-04-19T15:44:00Z"/>
          <w:szCs w:val="24"/>
        </w:rPr>
        <w:pPrChange w:id="5478" w:author="Alfiady" w:date="2016-09-23T10:30:00Z">
          <w:pPr>
            <w:tabs>
              <w:tab w:val="left" w:pos="426"/>
              <w:tab w:val="left" w:pos="2552"/>
            </w:tabs>
            <w:ind w:left="284"/>
            <w:jc w:val="center"/>
          </w:pPr>
        </w:pPrChange>
      </w:pPr>
    </w:p>
    <w:p w:rsidR="007B4E01" w:rsidRPr="007B4E01" w:rsidRDefault="002E7875">
      <w:pPr>
        <w:tabs>
          <w:tab w:val="left" w:pos="426"/>
        </w:tabs>
        <w:ind w:left="450"/>
        <w:rPr>
          <w:ins w:id="5479" w:author="user" w:date="2015-11-16T13:57:00Z"/>
          <w:del w:id="5480" w:author="Alfiady" w:date="2016-04-19T15:44:00Z"/>
          <w:szCs w:val="24"/>
          <w:rPrChange w:id="5481" w:author="Alfiady" w:date="2016-04-19T15:16:00Z">
            <w:rPr>
              <w:ins w:id="5482" w:author="user" w:date="2015-11-16T13:57:00Z"/>
              <w:del w:id="5483" w:author="Alfiady" w:date="2016-04-19T15:44:00Z"/>
              <w:b/>
              <w:szCs w:val="24"/>
              <w:u w:val="single"/>
            </w:rPr>
          </w:rPrChange>
        </w:rPr>
        <w:pPrChange w:id="5484" w:author="Alfiady" w:date="2016-09-23T10:30:00Z">
          <w:pPr>
            <w:tabs>
              <w:tab w:val="left" w:pos="426"/>
              <w:tab w:val="left" w:pos="2552"/>
            </w:tabs>
            <w:ind w:left="284"/>
            <w:jc w:val="center"/>
          </w:pPr>
        </w:pPrChange>
      </w:pPr>
      <w:ins w:id="5485" w:author="user" w:date="2015-11-17T11:17:00Z">
        <w:del w:id="5486" w:author="Alfiady" w:date="2016-04-19T15:44:00Z">
          <w:r>
            <w:rPr>
              <w:noProof/>
              <w:lang w:val="id-ID" w:eastAsia="id-ID"/>
              <w:rPrChange w:id="5487">
                <w:rPr>
                  <w:noProof/>
                  <w:color w:val="0000FF"/>
                  <w:u w:val="single"/>
                  <w:lang w:val="id-ID" w:eastAsia="id-ID"/>
                </w:rPr>
              </w:rPrChange>
            </w:rPr>
            <w:drawing>
              <wp:inline distT="0" distB="0" distL="0" distR="0">
                <wp:extent cx="8359140" cy="460629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359140" cy="4606290"/>
                        </a:xfrm>
                        <a:prstGeom prst="rect">
                          <a:avLst/>
                        </a:prstGeom>
                        <a:noFill/>
                        <a:ln>
                          <a:noFill/>
                        </a:ln>
                      </pic:spPr>
                    </pic:pic>
                  </a:graphicData>
                </a:graphic>
              </wp:inline>
            </w:drawing>
          </w:r>
        </w:del>
      </w:ins>
    </w:p>
    <w:p w:rsidR="00006C8B" w:rsidRPr="00006C8B" w:rsidRDefault="007B4E01">
      <w:pPr>
        <w:tabs>
          <w:tab w:val="left" w:pos="426"/>
        </w:tabs>
        <w:ind w:left="450"/>
        <w:rPr>
          <w:del w:id="5488" w:author="Alfiady" w:date="2016-04-19T15:45:00Z"/>
          <w:b/>
          <w:szCs w:val="24"/>
          <w:u w:val="single"/>
          <w:rPrChange w:id="5489" w:author="Alfiady" w:date="2016-10-05T14:59:00Z">
            <w:rPr>
              <w:del w:id="5490" w:author="Alfiady" w:date="2016-04-19T15:45:00Z"/>
              <w:szCs w:val="24"/>
              <w:lang w:val="id-ID"/>
            </w:rPr>
          </w:rPrChange>
        </w:rPr>
        <w:sectPr w:rsidR="00006C8B" w:rsidRPr="00006C8B" w:rsidSect="00006C8B">
          <w:pgSz w:w="11909" w:h="16834" w:orient="portrait" w:code="9"/>
          <w:pgMar w:top="720" w:right="1289" w:bottom="1440" w:left="1170" w:header="907" w:footer="936" w:gutter="0"/>
          <w:cols w:space="720"/>
          <w:titlePg/>
          <w:docGrid w:linePitch="326"/>
          <w:sectPrChange w:id="5491" w:author="Alfiady" w:date="2016-10-05T14:59:00Z">
            <w:sectPr w:rsidR="00006C8B" w:rsidRPr="00006C8B" w:rsidSect="00006C8B">
              <w:pgSz w:w="16834" w:h="11909" w:orient="landscape"/>
              <w:pgMar w:top="1419" w:right="1440" w:bottom="1800" w:left="1627" w:header="907" w:footer="936" w:gutter="0"/>
            </w:sectPr>
          </w:sectPrChange>
        </w:sectPr>
      </w:pPr>
      <w:del w:id="5492" w:author="Alfiady" w:date="2016-04-19T15:45:00Z">
        <w:r w:rsidRPr="007B4E01">
          <w:rPr>
            <w:b/>
            <w:szCs w:val="24"/>
            <w:u w:val="single"/>
            <w:rPrChange w:id="5493" w:author="Alfiady" w:date="2016-04-19T15:16:00Z">
              <w:rPr>
                <w:color w:val="0000FF"/>
                <w:szCs w:val="24"/>
                <w:u w:val="single"/>
              </w:rPr>
            </w:rPrChange>
          </w:rPr>
          <w:delText>Focus area of RD mapping is shown at Red Box, Along access road (Pad B to Pad I).</w:delText>
        </w:r>
      </w:del>
    </w:p>
    <w:p w:rsidR="007B4E01" w:rsidRPr="007B4E01" w:rsidRDefault="007B4E01">
      <w:pPr>
        <w:tabs>
          <w:tab w:val="left" w:pos="426"/>
        </w:tabs>
        <w:ind w:left="450"/>
        <w:rPr>
          <w:del w:id="5494" w:author="Alfiady" w:date="2016-04-19T15:45:00Z"/>
          <w:b/>
          <w:szCs w:val="24"/>
          <w:u w:val="single"/>
          <w:rPrChange w:id="5495" w:author="Alfiady" w:date="2016-04-19T15:16:00Z">
            <w:rPr>
              <w:del w:id="5496" w:author="Alfiady" w:date="2016-04-19T15:45:00Z"/>
              <w:b/>
              <w:szCs w:val="24"/>
              <w:u w:val="single"/>
              <w:lang w:val="id-ID"/>
            </w:rPr>
          </w:rPrChange>
        </w:rPr>
        <w:pPrChange w:id="5497" w:author="Alfiady" w:date="2016-09-23T10:30:00Z">
          <w:pPr>
            <w:tabs>
              <w:tab w:val="left" w:pos="426"/>
            </w:tabs>
          </w:pPr>
        </w:pPrChange>
      </w:pPr>
    </w:p>
    <w:p w:rsidR="007B4E01" w:rsidRPr="007B4E01" w:rsidRDefault="00856B3B">
      <w:pPr>
        <w:tabs>
          <w:tab w:val="left" w:pos="426"/>
        </w:tabs>
        <w:ind w:left="450"/>
        <w:rPr>
          <w:del w:id="5498" w:author="Alfiady" w:date="2016-04-19T15:45:00Z"/>
          <w:b/>
          <w:szCs w:val="24"/>
          <w:u w:val="single"/>
          <w:rPrChange w:id="5499" w:author="Alfiady" w:date="2016-04-19T15:16:00Z">
            <w:rPr>
              <w:del w:id="5500" w:author="Alfiady" w:date="2016-04-19T15:45:00Z"/>
              <w:b/>
              <w:szCs w:val="24"/>
              <w:u w:val="single"/>
              <w:lang w:val="id-ID"/>
            </w:rPr>
          </w:rPrChange>
        </w:rPr>
        <w:pPrChange w:id="5501" w:author="Alfiady" w:date="2016-09-23T10:30:00Z">
          <w:pPr>
            <w:tabs>
              <w:tab w:val="left" w:pos="426"/>
            </w:tabs>
            <w:ind w:left="426"/>
            <w:jc w:val="center"/>
          </w:pPr>
        </w:pPrChange>
      </w:pPr>
      <w:del w:id="5502" w:author="Alfiady" w:date="2016-04-19T15:45:00Z">
        <w:r w:rsidRPr="0036762D" w:rsidDel="004E7642">
          <w:rPr>
            <w:b/>
            <w:szCs w:val="24"/>
            <w:u w:val="single"/>
          </w:rPr>
          <w:delText xml:space="preserve">Attachment No </w:delText>
        </w:r>
        <w:r w:rsidR="007B4E01" w:rsidRPr="007B4E01">
          <w:rPr>
            <w:b/>
            <w:szCs w:val="24"/>
            <w:u w:val="single"/>
            <w:rPrChange w:id="5503" w:author="Alfiady" w:date="2016-04-19T15:16:00Z">
              <w:rPr>
                <w:b/>
                <w:color w:val="0000FF"/>
                <w:szCs w:val="24"/>
                <w:u w:val="single"/>
                <w:lang w:val="id-ID"/>
              </w:rPr>
            </w:rPrChange>
          </w:rPr>
          <w:delText>3</w:delText>
        </w:r>
      </w:del>
    </w:p>
    <w:p w:rsidR="007B4E01" w:rsidRPr="007B4E01" w:rsidRDefault="007B4E01">
      <w:pPr>
        <w:tabs>
          <w:tab w:val="left" w:pos="426"/>
        </w:tabs>
        <w:ind w:left="450"/>
        <w:rPr>
          <w:del w:id="5504" w:author="Alfiady" w:date="2016-04-19T15:45:00Z"/>
          <w:b/>
          <w:szCs w:val="24"/>
          <w:u w:val="single"/>
          <w:rPrChange w:id="5505" w:author="Alfiady" w:date="2016-04-19T15:16:00Z">
            <w:rPr>
              <w:del w:id="5506" w:author="Alfiady" w:date="2016-04-19T15:45:00Z"/>
              <w:b/>
              <w:szCs w:val="24"/>
              <w:lang w:val="id-ID"/>
            </w:rPr>
          </w:rPrChange>
        </w:rPr>
        <w:pPrChange w:id="5507" w:author="Alfiady" w:date="2016-09-23T10:30:00Z">
          <w:pPr>
            <w:tabs>
              <w:tab w:val="left" w:pos="426"/>
            </w:tabs>
            <w:ind w:left="426"/>
            <w:jc w:val="center"/>
          </w:pPr>
        </w:pPrChange>
      </w:pPr>
      <w:del w:id="5508" w:author="Alfiady" w:date="2016-04-19T15:45:00Z">
        <w:r w:rsidRPr="007B4E01">
          <w:rPr>
            <w:b/>
            <w:szCs w:val="24"/>
            <w:u w:val="single"/>
            <w:rPrChange w:id="5509" w:author="Alfiady" w:date="2016-04-19T15:16:00Z">
              <w:rPr>
                <w:b/>
                <w:color w:val="0000FF"/>
                <w:szCs w:val="24"/>
                <w:u w:val="single"/>
              </w:rPr>
            </w:rPrChange>
          </w:rPr>
          <w:delText>Work Plan Schedule – Geological Mapping Survey</w:delText>
        </w:r>
      </w:del>
    </w:p>
    <w:p w:rsidR="007B4E01" w:rsidRPr="007B4E01" w:rsidRDefault="007B4E01">
      <w:pPr>
        <w:tabs>
          <w:tab w:val="left" w:pos="426"/>
        </w:tabs>
        <w:ind w:left="450"/>
        <w:rPr>
          <w:del w:id="5510" w:author="Alfiady" w:date="2016-04-19T15:45:00Z"/>
          <w:b/>
          <w:szCs w:val="24"/>
          <w:u w:val="single"/>
          <w:rPrChange w:id="5511" w:author="Alfiady" w:date="2016-04-19T15:16:00Z">
            <w:rPr>
              <w:del w:id="5512" w:author="Alfiady" w:date="2016-04-19T15:45:00Z"/>
              <w:b/>
              <w:szCs w:val="24"/>
            </w:rPr>
          </w:rPrChange>
        </w:rPr>
        <w:pPrChange w:id="5513" w:author="Alfiady" w:date="2016-09-23T10:30:00Z">
          <w:pPr>
            <w:tabs>
              <w:tab w:val="left" w:pos="426"/>
            </w:tabs>
            <w:ind w:left="426"/>
            <w:jc w:val="center"/>
          </w:pPr>
        </w:pPrChange>
      </w:pPr>
    </w:p>
    <w:p w:rsidR="007B4E01" w:rsidRPr="007B4E01" w:rsidRDefault="002E7875">
      <w:pPr>
        <w:tabs>
          <w:tab w:val="left" w:pos="426"/>
        </w:tabs>
        <w:ind w:left="450"/>
        <w:rPr>
          <w:del w:id="5514" w:author="Alfiady" w:date="2016-04-19T15:45:00Z"/>
          <w:b/>
          <w:szCs w:val="24"/>
          <w:u w:val="single"/>
          <w:rPrChange w:id="5515" w:author="Alfiady" w:date="2016-04-19T15:16:00Z">
            <w:rPr>
              <w:del w:id="5516" w:author="Alfiady" w:date="2016-04-19T15:45:00Z"/>
              <w:szCs w:val="24"/>
            </w:rPr>
          </w:rPrChange>
        </w:rPr>
        <w:pPrChange w:id="5517" w:author="Alfiady" w:date="2016-09-23T10:30:00Z">
          <w:pPr>
            <w:tabs>
              <w:tab w:val="left" w:pos="426"/>
            </w:tabs>
            <w:jc w:val="center"/>
          </w:pPr>
        </w:pPrChange>
      </w:pPr>
      <w:del w:id="5518" w:author="Alfiady" w:date="2016-04-19T15:45:00Z">
        <w:r>
          <w:rPr>
            <w:b/>
            <w:noProof/>
            <w:u w:val="single"/>
            <w:lang w:val="id-ID" w:eastAsia="id-ID"/>
            <w:rPrChange w:id="5519">
              <w:rPr>
                <w:noProof/>
                <w:color w:val="0000FF"/>
                <w:u w:val="single"/>
                <w:lang w:val="id-ID" w:eastAsia="id-ID"/>
              </w:rPr>
            </w:rPrChange>
          </w:rPr>
          <w:drawing>
            <wp:inline distT="0" distB="0" distL="0" distR="0">
              <wp:extent cx="5506720" cy="941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t="16385"/>
                      <a:stretch>
                        <a:fillRect/>
                      </a:stretch>
                    </pic:blipFill>
                    <pic:spPr bwMode="auto">
                      <a:xfrm>
                        <a:off x="0" y="0"/>
                        <a:ext cx="5506720" cy="941705"/>
                      </a:xfrm>
                      <a:prstGeom prst="rect">
                        <a:avLst/>
                      </a:prstGeom>
                      <a:noFill/>
                      <a:ln>
                        <a:noFill/>
                      </a:ln>
                    </pic:spPr>
                  </pic:pic>
                </a:graphicData>
              </a:graphic>
            </wp:inline>
          </w:drawing>
        </w:r>
      </w:del>
    </w:p>
    <w:p w:rsidR="007B4E01" w:rsidRPr="007B4E01" w:rsidRDefault="007B4E01">
      <w:pPr>
        <w:tabs>
          <w:tab w:val="left" w:pos="426"/>
        </w:tabs>
        <w:ind w:left="450"/>
        <w:rPr>
          <w:del w:id="5520" w:author="Alfiady" w:date="2016-04-19T15:45:00Z"/>
          <w:b/>
          <w:szCs w:val="24"/>
          <w:u w:val="single"/>
          <w:rPrChange w:id="5521" w:author="Alfiady" w:date="2016-04-19T15:16:00Z">
            <w:rPr>
              <w:del w:id="5522" w:author="Alfiady" w:date="2016-04-19T15:45:00Z"/>
              <w:szCs w:val="24"/>
            </w:rPr>
          </w:rPrChange>
        </w:rPr>
        <w:pPrChange w:id="5523" w:author="Alfiady" w:date="2016-09-23T10:30:00Z">
          <w:pPr>
            <w:tabs>
              <w:tab w:val="left" w:pos="426"/>
            </w:tabs>
          </w:pPr>
        </w:pPrChange>
      </w:pPr>
    </w:p>
    <w:p w:rsidR="007B4E01" w:rsidRPr="007B4E01" w:rsidRDefault="007B4E01">
      <w:pPr>
        <w:tabs>
          <w:tab w:val="left" w:pos="426"/>
        </w:tabs>
        <w:ind w:left="450"/>
        <w:rPr>
          <w:del w:id="5524" w:author="Alfiady" w:date="2016-04-19T15:45:00Z"/>
          <w:b/>
          <w:szCs w:val="24"/>
          <w:u w:val="single"/>
          <w:rPrChange w:id="5525" w:author="Alfiady" w:date="2016-04-19T15:16:00Z">
            <w:rPr>
              <w:del w:id="5526" w:author="Alfiady" w:date="2016-04-19T15:45:00Z"/>
              <w:szCs w:val="24"/>
            </w:rPr>
          </w:rPrChange>
        </w:rPr>
        <w:pPrChange w:id="5527" w:author="Alfiady" w:date="2016-09-23T10:30:00Z">
          <w:pPr>
            <w:tabs>
              <w:tab w:val="left" w:pos="426"/>
            </w:tabs>
          </w:pPr>
        </w:pPrChange>
      </w:pPr>
    </w:p>
    <w:p w:rsidR="007B4E01" w:rsidRPr="007B4E01" w:rsidRDefault="007B4E01">
      <w:pPr>
        <w:tabs>
          <w:tab w:val="left" w:pos="426"/>
        </w:tabs>
        <w:ind w:left="450"/>
        <w:rPr>
          <w:del w:id="5528" w:author="user" w:date="2015-11-06T16:27:00Z"/>
          <w:b/>
          <w:szCs w:val="24"/>
          <w:u w:val="single"/>
          <w:rPrChange w:id="5529" w:author="Alfiady" w:date="2016-04-19T15:16:00Z">
            <w:rPr>
              <w:del w:id="5530" w:author="user" w:date="2015-11-06T16:27:00Z"/>
              <w:szCs w:val="24"/>
            </w:rPr>
          </w:rPrChange>
        </w:rPr>
        <w:pPrChange w:id="5531" w:author="Alfiady" w:date="2016-09-23T10:30:00Z">
          <w:pPr>
            <w:tabs>
              <w:tab w:val="left" w:pos="426"/>
            </w:tabs>
          </w:pPr>
        </w:pPrChange>
      </w:pPr>
    </w:p>
    <w:p w:rsidR="007B4E01" w:rsidRPr="007B4E01" w:rsidRDefault="007B4E01">
      <w:pPr>
        <w:tabs>
          <w:tab w:val="left" w:pos="426"/>
        </w:tabs>
        <w:ind w:left="450"/>
        <w:rPr>
          <w:b/>
          <w:u w:val="single"/>
          <w:rPrChange w:id="5532" w:author="Alfiady" w:date="2016-04-19T15:16:00Z">
            <w:rPr>
              <w:b/>
            </w:rPr>
          </w:rPrChange>
        </w:rPr>
        <w:pPrChange w:id="5533" w:author="Alfiady" w:date="2016-09-23T10:30:00Z">
          <w:pPr>
            <w:tabs>
              <w:tab w:val="left" w:pos="426"/>
              <w:tab w:val="left" w:pos="2552"/>
            </w:tabs>
            <w:ind w:left="284"/>
            <w:jc w:val="center"/>
          </w:pPr>
        </w:pPrChange>
      </w:pPr>
    </w:p>
    <w:sectPr w:rsidR="007B4E01" w:rsidRPr="007B4E01" w:rsidSect="00784080">
      <w:headerReference w:type="default" r:id="rId21"/>
      <w:footerReference w:type="default" r:id="rId22"/>
      <w:pgSz w:w="11909" w:h="16834" w:code="9"/>
      <w:pgMar w:top="720" w:right="1289" w:bottom="1440" w:left="1170" w:header="907" w:footer="936" w:gutter="0"/>
      <w:cols w:space="720"/>
      <w:titlePg/>
      <w:docGrid w:linePitch="326"/>
      <w:sectPrChange w:id="5549" w:author="Alfiady" w:date="2016-10-05T14:59:00Z">
        <w:sectPr w:rsidR="007B4E01" w:rsidRPr="007B4E01" w:rsidSect="00784080">
          <w:pgMar w:top="1440" w:right="1800" w:bottom="1627" w:left="1419" w:header="907" w:footer="936"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02" w:author="Dayinta Adi Dyaksa" w:date="2015-11-02T14:31:00Z" w:initials="DAD">
    <w:p w:rsidR="001D3701" w:rsidRDefault="001D3701">
      <w:pPr>
        <w:pStyle w:val="CommentText"/>
      </w:pPr>
      <w:r>
        <w:rPr>
          <w:rStyle w:val="CommentReference"/>
        </w:rPr>
        <w:annotationRef/>
      </w:r>
      <w:r>
        <w:t>Berangkat dari pekerjaan umum (desktop study include bla3 secara detil juga gapapa, trus baru field acquisition apa aja bla3 secara detil)</w:t>
      </w:r>
    </w:p>
  </w:comment>
  <w:comment w:id="2754" w:author="Dayinta Adi Dyaksa" w:date="2015-11-02T14:33:00Z" w:initials="DAD">
    <w:p w:rsidR="001D3701" w:rsidRDefault="001D3701" w:rsidP="005E4305">
      <w:pPr>
        <w:pStyle w:val="CommentText"/>
      </w:pPr>
      <w:r>
        <w:rPr>
          <w:rStyle w:val="CommentReference"/>
        </w:rPr>
        <w:annotationRef/>
      </w:r>
      <w:r>
        <w:t>Kinematika, volcanostratigraphy history, complete geology history + related to geothermal system. Recommendation (dari segi struktur dan vulkanostratigrafi).</w:t>
      </w:r>
    </w:p>
  </w:comment>
  <w:comment w:id="2784" w:author="Dayinta Adi Dyaksa" w:date="2015-11-02T14:34:00Z" w:initials="DAD">
    <w:p w:rsidR="001D3701" w:rsidRDefault="001D3701">
      <w:pPr>
        <w:pStyle w:val="CommentText"/>
      </w:pPr>
      <w:r>
        <w:rPr>
          <w:rStyle w:val="CommentReference"/>
        </w:rPr>
        <w:annotationRef/>
      </w:r>
      <w:r>
        <w:t>Sebut requirement apakah harus phD, berapa lama kerja di geotermal. Spesifikasi harus di pemetaan vulkanostratigrafi, geodinamik, petrologi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701" w:rsidRDefault="001D3701">
      <w:r>
        <w:separator/>
      </w:r>
    </w:p>
  </w:endnote>
  <w:endnote w:type="continuationSeparator" w:id="0">
    <w:p w:rsidR="001D3701" w:rsidRDefault="001D3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New Roman Bold">
    <w:panose1 w:val="00000000000000000000"/>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abic Typesetting">
    <w:panose1 w:val="03020402040406030203"/>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3701" w:rsidRDefault="007B4E01">
    <w:pPr>
      <w:pStyle w:val="Footer"/>
      <w:jc w:val="right"/>
      <w:rPr>
        <w:ins w:id="3889" w:author="user" w:date="2015-11-16T14:20:00Z"/>
      </w:rPr>
    </w:pPr>
    <w:ins w:id="3890" w:author="user" w:date="2015-11-16T14:20:00Z">
      <w:r>
        <w:fldChar w:fldCharType="begin"/>
      </w:r>
      <w:r w:rsidR="001D3701">
        <w:instrText xml:space="preserve"> PAGE   \* MERGEFORMAT </w:instrText>
      </w:r>
      <w:r>
        <w:fldChar w:fldCharType="separate"/>
      </w:r>
    </w:ins>
    <w:r w:rsidR="00BF5A0F">
      <w:rPr>
        <w:noProof/>
      </w:rPr>
      <w:t>7</w:t>
    </w:r>
    <w:ins w:id="3891" w:author="user" w:date="2015-11-16T14:20:00Z">
      <w:r>
        <w:rPr>
          <w:noProof/>
        </w:rPr>
        <w:fldChar w:fldCharType="end"/>
      </w:r>
    </w:ins>
  </w:p>
  <w:p w:rsidR="001D3701" w:rsidRDefault="001D3701">
    <w:pPr>
      <w:pStyle w:val="Footer"/>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5541" w:author="Faishal Dwi Ismail" w:date="2017-01-04T10:17:00Z"/>
  <w:sdt>
    <w:sdtPr>
      <w:id w:val="-2108025989"/>
      <w:docPartObj>
        <w:docPartGallery w:val="Page Numbers (Bottom of Page)"/>
        <w:docPartUnique/>
      </w:docPartObj>
    </w:sdtPr>
    <w:sdtEndPr/>
    <w:sdtContent>
      <w:customXmlInsRangeEnd w:id="5541"/>
      <w:customXmlInsRangeStart w:id="5542" w:author="Faishal Dwi Ismail" w:date="2017-01-04T10:17:00Z"/>
      <w:sdt>
        <w:sdtPr>
          <w:id w:val="860082579"/>
          <w:docPartObj>
            <w:docPartGallery w:val="Page Numbers (Top of Page)"/>
            <w:docPartUnique/>
          </w:docPartObj>
        </w:sdtPr>
        <w:sdtEndPr/>
        <w:sdtContent>
          <w:customXmlInsRangeEnd w:id="5542"/>
          <w:p w:rsidR="00265846" w:rsidRDefault="00265846">
            <w:pPr>
              <w:pStyle w:val="Footer"/>
              <w:jc w:val="right"/>
              <w:rPr>
                <w:ins w:id="5543" w:author="Faishal Dwi Ismail" w:date="2017-01-04T10:17:00Z"/>
              </w:rPr>
            </w:pPr>
            <w:ins w:id="5544" w:author="Faishal Dwi Ismail" w:date="2017-01-04T10:17:00Z">
              <w:r>
                <w:t xml:space="preserve">Page </w:t>
              </w:r>
              <w:r>
                <w:rPr>
                  <w:b/>
                  <w:bCs/>
                  <w:szCs w:val="24"/>
                </w:rPr>
                <w:fldChar w:fldCharType="begin"/>
              </w:r>
              <w:r>
                <w:rPr>
                  <w:b/>
                  <w:bCs/>
                </w:rPr>
                <w:instrText xml:space="preserve"> PAGE </w:instrText>
              </w:r>
              <w:r>
                <w:rPr>
                  <w:b/>
                  <w:bCs/>
                  <w:szCs w:val="24"/>
                </w:rPr>
                <w:fldChar w:fldCharType="separate"/>
              </w:r>
            </w:ins>
            <w:r w:rsidR="00BF5A0F">
              <w:rPr>
                <w:b/>
                <w:bCs/>
                <w:noProof/>
              </w:rPr>
              <w:t>4</w:t>
            </w:r>
            <w:ins w:id="5545" w:author="Faishal Dwi Ismail" w:date="2017-01-04T10:17:00Z">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ins>
            <w:r w:rsidR="00BF5A0F">
              <w:rPr>
                <w:b/>
                <w:bCs/>
                <w:noProof/>
              </w:rPr>
              <w:t>4</w:t>
            </w:r>
            <w:ins w:id="5546" w:author="Faishal Dwi Ismail" w:date="2017-01-04T10:17:00Z">
              <w:r>
                <w:rPr>
                  <w:b/>
                  <w:bCs/>
                  <w:szCs w:val="24"/>
                </w:rPr>
                <w:fldChar w:fldCharType="end"/>
              </w:r>
            </w:ins>
          </w:p>
          <w:customXmlInsRangeStart w:id="5547" w:author="Faishal Dwi Ismail" w:date="2017-01-04T10:17:00Z"/>
        </w:sdtContent>
      </w:sdt>
      <w:customXmlInsRangeEnd w:id="5547"/>
      <w:customXmlInsRangeStart w:id="5548" w:author="Faishal Dwi Ismail" w:date="2017-01-04T10:17:00Z"/>
    </w:sdtContent>
  </w:sdt>
  <w:customXmlInsRangeEnd w:id="5548"/>
  <w:p w:rsidR="00265846" w:rsidRDefault="002658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701" w:rsidRDefault="001D3701">
      <w:r>
        <w:separator/>
      </w:r>
    </w:p>
  </w:footnote>
  <w:footnote w:type="continuationSeparator" w:id="0">
    <w:p w:rsidR="001D3701" w:rsidRDefault="001D37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4E01" w:rsidRPr="007B4E01" w:rsidRDefault="002E7875">
    <w:pPr>
      <w:pStyle w:val="Heading1"/>
      <w:numPr>
        <w:ilvl w:val="0"/>
        <w:numId w:val="0"/>
      </w:numPr>
      <w:ind w:left="1800" w:right="1584"/>
      <w:jc w:val="right"/>
      <w:rPr>
        <w:ins w:id="3843" w:author="Asus" w:date="2015-11-15T09:04:00Z"/>
        <w:i/>
        <w:iCs/>
        <w:color w:val="000099"/>
        <w:sz w:val="18"/>
        <w:szCs w:val="18"/>
        <w:u w:val="single"/>
        <w:rPrChange w:id="3844" w:author="Asus" w:date="2015-11-15T09:06:00Z">
          <w:rPr>
            <w:ins w:id="3845" w:author="Asus" w:date="2015-11-15T09:04:00Z"/>
            <w:sz w:val="18"/>
            <w:szCs w:val="18"/>
          </w:rPr>
        </w:rPrChange>
      </w:rPr>
      <w:pPrChange w:id="3846" w:author="Asus" w:date="2015-11-15T09:05:00Z">
        <w:pPr>
          <w:pStyle w:val="Heading1"/>
          <w:numPr>
            <w:numId w:val="0"/>
          </w:numPr>
          <w:spacing w:line="360" w:lineRule="auto"/>
        </w:pPr>
      </w:pPrChange>
    </w:pPr>
    <w:ins w:id="3847" w:author="user" w:date="2015-11-06T10:51:00Z">
      <w:r>
        <w:rPr>
          <w:i/>
          <w:iCs/>
          <w:noProof/>
          <w:color w:val="000099"/>
          <w:u w:val="single"/>
          <w:lang w:val="id-ID" w:eastAsia="id-ID"/>
          <w:rPrChange w:id="3848">
            <w:rPr>
              <w:noProof/>
              <w:lang w:val="id-ID" w:eastAsia="id-ID"/>
            </w:rPr>
          </w:rPrChange>
        </w:rPr>
        <w:drawing>
          <wp:anchor distT="0" distB="0" distL="114300" distR="114300" simplePos="0" relativeHeight="251657728" behindDoc="0" locked="0" layoutInCell="1" allowOverlap="1">
            <wp:simplePos x="0" y="0"/>
            <wp:positionH relativeFrom="column">
              <wp:posOffset>-9525</wp:posOffset>
            </wp:positionH>
            <wp:positionV relativeFrom="paragraph">
              <wp:posOffset>-113665</wp:posOffset>
            </wp:positionV>
            <wp:extent cx="986790" cy="238760"/>
            <wp:effectExtent l="0" t="0" r="381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6790" cy="238760"/>
                    </a:xfrm>
                    <a:prstGeom prst="rect">
                      <a:avLst/>
                    </a:prstGeom>
                    <a:noFill/>
                    <a:ln>
                      <a:noFill/>
                    </a:ln>
                  </pic:spPr>
                </pic:pic>
              </a:graphicData>
            </a:graphic>
          </wp:anchor>
        </w:drawing>
      </w:r>
    </w:ins>
  </w:p>
  <w:p w:rsidR="007B4E01" w:rsidRPr="007B4E01" w:rsidRDefault="007B4E01">
    <w:pPr>
      <w:pStyle w:val="Heading1"/>
      <w:numPr>
        <w:ilvl w:val="0"/>
        <w:numId w:val="0"/>
      </w:numPr>
      <w:ind w:right="1584"/>
      <w:jc w:val="left"/>
      <w:rPr>
        <w:ins w:id="3849" w:author="user" w:date="2015-11-06T10:50:00Z"/>
        <w:del w:id="3850" w:author="Alfiady" w:date="2016-09-23T09:40:00Z"/>
        <w:i/>
        <w:sz w:val="18"/>
        <w:szCs w:val="28"/>
        <w:rPrChange w:id="3851" w:author="Alfiady" w:date="2016-09-23T09:41:00Z">
          <w:rPr>
            <w:ins w:id="3852" w:author="user" w:date="2015-11-06T10:50:00Z"/>
            <w:del w:id="3853" w:author="Alfiady" w:date="2016-09-23T09:40:00Z"/>
            <w:sz w:val="18"/>
            <w:szCs w:val="18"/>
            <w:u w:val="single"/>
          </w:rPr>
        </w:rPrChange>
      </w:rPr>
      <w:pPrChange w:id="3854" w:author="Asus" w:date="2015-11-15T09:05:00Z">
        <w:pPr>
          <w:pStyle w:val="Heading1"/>
          <w:numPr>
            <w:numId w:val="0"/>
          </w:numPr>
          <w:spacing w:line="360" w:lineRule="auto"/>
        </w:pPr>
      </w:pPrChange>
    </w:pPr>
    <w:ins w:id="3855" w:author="Alfiady" w:date="2016-09-23T09:40:00Z">
      <w:r w:rsidRPr="007B4E01">
        <w:rPr>
          <w:i/>
          <w:sz w:val="18"/>
          <w:szCs w:val="28"/>
          <w:rPrChange w:id="3856" w:author="Alfiady" w:date="2016-09-23T09:40:00Z">
            <w:rPr>
              <w:sz w:val="28"/>
              <w:szCs w:val="28"/>
            </w:rPr>
          </w:rPrChange>
        </w:rPr>
        <w:t xml:space="preserve">Well Tracer Flow Test, Chemistry Sampling and Analysis </w:t>
      </w:r>
    </w:ins>
    <w:ins w:id="3857" w:author="Alfiady" w:date="2016-09-23T09:41:00Z">
      <w:r w:rsidR="001D3701">
        <w:rPr>
          <w:i/>
          <w:sz w:val="18"/>
          <w:szCs w:val="28"/>
        </w:rPr>
        <w:t xml:space="preserve">                                                                         </w:t>
      </w:r>
    </w:ins>
    <w:ins w:id="3858" w:author="user" w:date="2015-11-05T13:33:00Z">
      <w:del w:id="3859" w:author="Alfiady" w:date="2016-09-23T09:40:00Z">
        <w:r w:rsidRPr="007B4E01">
          <w:rPr>
            <w:b w:val="0"/>
            <w:i/>
            <w:iCs/>
            <w:color w:val="595959"/>
            <w:sz w:val="18"/>
            <w:szCs w:val="18"/>
            <w:rPrChange w:id="3860" w:author="Asus" w:date="2015-11-15T09:05:00Z">
              <w:rPr>
                <w:b w:val="0"/>
                <w:sz w:val="28"/>
                <w:szCs w:val="28"/>
              </w:rPr>
            </w:rPrChange>
          </w:rPr>
          <w:delText xml:space="preserve">Provision of </w:delText>
        </w:r>
      </w:del>
      <w:del w:id="3861" w:author="Alfiady" w:date="2016-04-19T14:08:00Z">
        <w:r w:rsidRPr="007B4E01">
          <w:rPr>
            <w:b w:val="0"/>
            <w:i/>
            <w:iCs/>
            <w:color w:val="595959"/>
            <w:sz w:val="18"/>
            <w:szCs w:val="18"/>
            <w:rPrChange w:id="3862" w:author="Asus" w:date="2015-11-15T09:05:00Z">
              <w:rPr>
                <w:b w:val="0"/>
                <w:sz w:val="28"/>
                <w:szCs w:val="28"/>
              </w:rPr>
            </w:rPrChange>
          </w:rPr>
          <w:delText xml:space="preserve">Detail Surface Mapping and </w:delText>
        </w:r>
      </w:del>
    </w:ins>
  </w:p>
  <w:p w:rsidR="007B4E01" w:rsidRPr="007B4E01" w:rsidRDefault="007B4E01">
    <w:pPr>
      <w:pStyle w:val="Heading1"/>
      <w:numPr>
        <w:ilvl w:val="0"/>
        <w:numId w:val="0"/>
      </w:numPr>
      <w:ind w:right="43"/>
      <w:jc w:val="left"/>
      <w:rPr>
        <w:ins w:id="3863" w:author="user" w:date="2015-11-05T13:33:00Z"/>
        <w:i/>
        <w:iCs/>
        <w:color w:val="FF0000"/>
        <w:sz w:val="18"/>
        <w:szCs w:val="18"/>
        <w:rPrChange w:id="3864" w:author="user" w:date="2015-11-16T09:20:00Z">
          <w:rPr>
            <w:ins w:id="3865" w:author="user" w:date="2015-11-05T13:33:00Z"/>
            <w:sz w:val="28"/>
            <w:szCs w:val="28"/>
          </w:rPr>
        </w:rPrChange>
      </w:rPr>
      <w:pPrChange w:id="3866" w:author="Asus" w:date="2015-11-15T09:06:00Z">
        <w:pPr>
          <w:pStyle w:val="Heading1"/>
          <w:numPr>
            <w:numId w:val="0"/>
          </w:numPr>
          <w:spacing w:line="360" w:lineRule="auto"/>
        </w:pPr>
      </w:pPrChange>
    </w:pPr>
    <w:ins w:id="3867" w:author="user" w:date="2015-11-05T13:33:00Z">
      <w:del w:id="3868" w:author="Alfiady" w:date="2016-04-19T14:08:00Z">
        <w:r w:rsidRPr="007B4E01">
          <w:rPr>
            <w:i/>
            <w:iCs/>
            <w:color w:val="595959"/>
            <w:sz w:val="18"/>
            <w:szCs w:val="18"/>
            <w:rPrChange w:id="3869" w:author="Asus" w:date="2015-11-15T09:05:00Z">
              <w:rPr>
                <w:sz w:val="28"/>
                <w:szCs w:val="28"/>
              </w:rPr>
            </w:rPrChange>
          </w:rPr>
          <w:delText>Structure Geology Evaluation at Rantau Dedap Prospect</w:delText>
        </w:r>
      </w:del>
    </w:ins>
    <w:ins w:id="3870" w:author="Asus" w:date="2015-11-15T09:06:00Z">
      <w:del w:id="3871" w:author="Alfiady" w:date="2016-04-19T14:08:00Z">
        <w:r w:rsidR="001D3701" w:rsidRPr="00623540" w:rsidDel="00D069D2">
          <w:rPr>
            <w:i/>
            <w:iCs/>
            <w:color w:val="595959"/>
            <w:sz w:val="18"/>
            <w:szCs w:val="18"/>
          </w:rPr>
          <w:tab/>
        </w:r>
      </w:del>
      <w:del w:id="3872" w:author="Alfiady" w:date="2016-09-23T09:40:00Z">
        <w:r w:rsidR="001D3701" w:rsidRPr="00623540" w:rsidDel="00D33A29">
          <w:rPr>
            <w:i/>
            <w:iCs/>
            <w:color w:val="595959"/>
            <w:sz w:val="18"/>
            <w:szCs w:val="18"/>
          </w:rPr>
          <w:tab/>
        </w:r>
        <w:r w:rsidR="001D3701" w:rsidRPr="00623540" w:rsidDel="00D33A29">
          <w:rPr>
            <w:i/>
            <w:iCs/>
            <w:color w:val="595959"/>
            <w:sz w:val="18"/>
            <w:szCs w:val="18"/>
          </w:rPr>
          <w:tab/>
        </w:r>
        <w:r w:rsidR="001D3701" w:rsidRPr="00623540" w:rsidDel="00D33A29">
          <w:rPr>
            <w:i/>
            <w:iCs/>
            <w:color w:val="595959"/>
            <w:sz w:val="18"/>
            <w:szCs w:val="18"/>
          </w:rPr>
          <w:tab/>
        </w:r>
      </w:del>
    </w:ins>
    <w:ins w:id="3873" w:author="user" w:date="2015-11-16T07:10:00Z">
      <w:del w:id="3874" w:author="Alfiady" w:date="2016-09-23T09:40:00Z">
        <w:r w:rsidR="001D3701" w:rsidDel="00D33A29">
          <w:rPr>
            <w:i/>
            <w:iCs/>
            <w:color w:val="595959"/>
            <w:sz w:val="18"/>
            <w:szCs w:val="18"/>
          </w:rPr>
          <w:delText xml:space="preserve">           </w:delText>
        </w:r>
      </w:del>
    </w:ins>
    <w:ins w:id="3875" w:author="user" w:date="2015-11-16T12:32:00Z">
      <w:del w:id="3876" w:author="Alfiady" w:date="2016-09-23T09:40:00Z">
        <w:r w:rsidR="001D3701" w:rsidDel="00D33A29">
          <w:rPr>
            <w:i/>
            <w:iCs/>
            <w:color w:val="595959"/>
            <w:sz w:val="18"/>
            <w:szCs w:val="18"/>
          </w:rPr>
          <w:delText xml:space="preserve">                </w:delText>
        </w:r>
      </w:del>
    </w:ins>
    <w:ins w:id="3877" w:author="Alfiady" w:date="2016-04-21T14:43:00Z">
      <w:r w:rsidR="001D3701">
        <w:rPr>
          <w:i/>
          <w:iCs/>
          <w:color w:val="595959"/>
          <w:sz w:val="18"/>
          <w:szCs w:val="18"/>
        </w:rPr>
        <w:t xml:space="preserve">  </w:t>
      </w:r>
    </w:ins>
    <w:ins w:id="3878" w:author="Asus" w:date="2015-11-15T09:06:00Z">
      <w:del w:id="3879" w:author="user" w:date="2015-11-16T12:32:00Z">
        <w:r w:rsidRPr="007B4E01">
          <w:rPr>
            <w:i/>
            <w:iCs/>
            <w:color w:val="FF0000"/>
            <w:sz w:val="18"/>
            <w:szCs w:val="18"/>
            <w:u w:val="single"/>
            <w:rPrChange w:id="3880" w:author="user" w:date="2015-11-16T09:20:00Z">
              <w:rPr>
                <w:i/>
                <w:iCs/>
                <w:color w:val="000099"/>
                <w:sz w:val="18"/>
                <w:szCs w:val="18"/>
                <w:u w:val="single"/>
              </w:rPr>
            </w:rPrChange>
          </w:rPr>
          <w:delText xml:space="preserve">Strictly </w:delText>
        </w:r>
      </w:del>
      <w:r w:rsidRPr="007B4E01">
        <w:rPr>
          <w:i/>
          <w:iCs/>
          <w:color w:val="FF0000"/>
          <w:sz w:val="18"/>
          <w:szCs w:val="18"/>
          <w:u w:val="single"/>
          <w:rPrChange w:id="3881" w:author="user" w:date="2015-11-16T09:20:00Z">
            <w:rPr>
              <w:i/>
              <w:iCs/>
              <w:color w:val="000099"/>
              <w:sz w:val="18"/>
              <w:szCs w:val="18"/>
              <w:u w:val="single"/>
            </w:rPr>
          </w:rPrChange>
        </w:rPr>
        <w:t>Confidential</w:t>
      </w:r>
    </w:ins>
  </w:p>
  <w:p w:rsidR="001D3701" w:rsidRPr="00696FB8" w:rsidDel="000D5EE6" w:rsidRDefault="007B4E01">
    <w:pPr>
      <w:pStyle w:val="Header"/>
      <w:pBdr>
        <w:bottom w:val="single" w:sz="4" w:space="0" w:color="auto"/>
      </w:pBdr>
      <w:tabs>
        <w:tab w:val="clear" w:pos="4320"/>
        <w:tab w:val="left" w:pos="7020"/>
      </w:tabs>
      <w:jc w:val="both"/>
      <w:rPr>
        <w:del w:id="3882" w:author="user" w:date="2015-11-05T13:33:00Z"/>
        <w:b/>
        <w:color w:val="00B0F0"/>
        <w:rPrChange w:id="3883" w:author="Ridwan Permana Sidik" w:date="2015-11-04T09:17:00Z">
          <w:rPr>
            <w:del w:id="3884" w:author="user" w:date="2015-11-05T13:33:00Z"/>
            <w:b/>
          </w:rPr>
        </w:rPrChange>
      </w:rPr>
    </w:pPr>
    <w:del w:id="3885" w:author="user" w:date="2015-11-05T13:33:00Z">
      <w:r w:rsidRPr="007B4E01">
        <w:rPr>
          <w:b/>
          <w:color w:val="00B0F0"/>
          <w:lang w:val="id-ID"/>
          <w:rPrChange w:id="3886" w:author="Ridwan Permana Sidik" w:date="2015-11-04T09:17:00Z">
            <w:rPr>
              <w:b/>
              <w:lang w:val="id-ID"/>
            </w:rPr>
          </w:rPrChange>
        </w:rPr>
        <w:delText xml:space="preserve">Geology Structure Evaluation and Surface Mapping </w:delText>
      </w:r>
      <w:r w:rsidRPr="007B4E01">
        <w:rPr>
          <w:b/>
          <w:color w:val="00B0F0"/>
          <w:rPrChange w:id="3887" w:author="Ridwan Permana Sidik" w:date="2015-11-04T09:17:00Z">
            <w:rPr>
              <w:b/>
            </w:rPr>
          </w:rPrChange>
        </w:rPr>
        <w:delText>Survey at Rantau Dedap</w:delText>
      </w:r>
      <w:r w:rsidRPr="007B4E01">
        <w:rPr>
          <w:b/>
          <w:color w:val="00B0F0"/>
          <w:rPrChange w:id="3888" w:author="Ridwan Permana Sidik" w:date="2015-11-04T09:17:00Z">
            <w:rPr>
              <w:b/>
            </w:rPr>
          </w:rPrChange>
        </w:rPr>
        <w:tab/>
      </w:r>
    </w:del>
  </w:p>
  <w:p w:rsidR="001D3701" w:rsidRDefault="001D3701">
    <w:pPr>
      <w:pStyle w:val="Header"/>
      <w:tabs>
        <w:tab w:val="clear" w:pos="4320"/>
        <w:tab w:val="clear" w:pos="8640"/>
        <w:tab w:val="center" w:pos="5220"/>
        <w:tab w:val="left" w:pos="7020"/>
        <w:tab w:val="right" w:pos="7830"/>
      </w:tabs>
      <w:jc w:val="both"/>
      <w:rPr>
        <w:b/>
      </w:rPr>
    </w:pPr>
    <w:r>
      <w:rPr>
        <w:b/>
      </w:rPr>
      <w:tab/>
    </w:r>
    <w:r>
      <w:rPr>
        <w:b/>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4E01" w:rsidRDefault="001D3701">
    <w:pPr>
      <w:pStyle w:val="Header"/>
      <w:rPr>
        <w:del w:id="5534" w:author="user" w:date="2015-11-16T13:59:00Z"/>
        <w:sz w:val="20"/>
      </w:rPr>
      <w:pPrChange w:id="5535" w:author="user" w:date="2015-11-16T14:00:00Z">
        <w:pPr>
          <w:pStyle w:val="Header"/>
          <w:pBdr>
            <w:bottom w:val="single" w:sz="6" w:space="1" w:color="auto"/>
          </w:pBdr>
        </w:pPr>
      </w:pPrChange>
    </w:pPr>
    <w:del w:id="5536" w:author="user" w:date="2015-11-16T13:59:00Z">
      <w:r w:rsidRPr="000A6B6B" w:rsidDel="004E2E38">
        <w:rPr>
          <w:sz w:val="20"/>
        </w:rPr>
        <w:delText>Supreme Energy Rantau Dedap</w:delText>
      </w:r>
      <w:r w:rsidRPr="000A6B6B" w:rsidDel="004E2E38">
        <w:rPr>
          <w:sz w:val="20"/>
        </w:rPr>
        <w:tab/>
      </w:r>
      <w:r w:rsidRPr="000A6B6B" w:rsidDel="004E2E38">
        <w:rPr>
          <w:sz w:val="20"/>
        </w:rPr>
        <w:tab/>
        <w:delText>Exploration &amp; Subsurface Engineering</w:delText>
      </w:r>
    </w:del>
  </w:p>
  <w:p w:rsidR="007B4E01" w:rsidRDefault="007B4E01">
    <w:pPr>
      <w:pStyle w:val="Header"/>
      <w:rPr>
        <w:del w:id="5537" w:author="user" w:date="2015-11-16T13:59:00Z"/>
        <w:sz w:val="20"/>
      </w:rPr>
      <w:pPrChange w:id="5538" w:author="user" w:date="2015-11-16T14:00:00Z">
        <w:pPr>
          <w:pStyle w:val="Header"/>
          <w:pBdr>
            <w:bottom w:val="single" w:sz="6" w:space="1" w:color="auto"/>
          </w:pBdr>
        </w:pPr>
      </w:pPrChange>
    </w:pPr>
  </w:p>
  <w:p w:rsidR="007B4E01" w:rsidRDefault="001D3701">
    <w:pPr>
      <w:pStyle w:val="Header"/>
      <w:rPr>
        <w:b/>
      </w:rPr>
      <w:pPrChange w:id="5539" w:author="user" w:date="2015-11-16T14:00:00Z">
        <w:pPr>
          <w:pStyle w:val="Header"/>
          <w:pBdr>
            <w:bottom w:val="single" w:sz="6" w:space="1" w:color="auto"/>
          </w:pBdr>
        </w:pPr>
      </w:pPrChange>
    </w:pPr>
    <w:del w:id="5540" w:author="user" w:date="2015-11-16T13:59:00Z">
      <w:r w:rsidRPr="000A6B6B" w:rsidDel="004E2E38">
        <w:rPr>
          <w:b/>
        </w:rPr>
        <w:delText>RDD Heat Loss Support services</w:delText>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06A10EE"/>
    <w:multiLevelType w:val="hybridMultilevel"/>
    <w:tmpl w:val="57ACE60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07A6A96"/>
    <w:multiLevelType w:val="multilevel"/>
    <w:tmpl w:val="B5865C5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2CC0038"/>
    <w:multiLevelType w:val="hybridMultilevel"/>
    <w:tmpl w:val="1CCC1EA0"/>
    <w:lvl w:ilvl="0" w:tplc="7326EF6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D55E57"/>
    <w:multiLevelType w:val="hybridMultilevel"/>
    <w:tmpl w:val="0FF0CAA4"/>
    <w:lvl w:ilvl="0" w:tplc="79C86F58">
      <w:start w:val="1"/>
      <w:numFmt w:val="decimal"/>
      <w:lvlText w:val="2.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A9071F"/>
    <w:multiLevelType w:val="hybridMultilevel"/>
    <w:tmpl w:val="9C0A99DA"/>
    <w:lvl w:ilvl="0" w:tplc="4ECC3864">
      <w:start w:val="2"/>
      <w:numFmt w:val="decimal"/>
      <w:lvlText w:val="3.%1."/>
      <w:lvlJc w:val="left"/>
      <w:pPr>
        <w:ind w:left="1440" w:hanging="360"/>
      </w:pPr>
      <w:rPr>
        <w:rFonts w:ascii="Times New Roman Bold" w:hAnsi="Times New Roman Bold" w:hint="default"/>
        <w:b/>
        <w:i w:val="0"/>
        <w:strike w:val="0"/>
        <w:dstrike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070FF7"/>
    <w:multiLevelType w:val="hybridMultilevel"/>
    <w:tmpl w:val="3BAC9A9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64E7D39"/>
    <w:multiLevelType w:val="multilevel"/>
    <w:tmpl w:val="08FC1B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B015BE4"/>
    <w:multiLevelType w:val="multilevel"/>
    <w:tmpl w:val="F4AE6BFE"/>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0BAC089B"/>
    <w:multiLevelType w:val="hybridMultilevel"/>
    <w:tmpl w:val="3FD89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0F2930"/>
    <w:multiLevelType w:val="hybridMultilevel"/>
    <w:tmpl w:val="A232EB72"/>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
    <w:nsid w:val="0D911975"/>
    <w:multiLevelType w:val="hybridMultilevel"/>
    <w:tmpl w:val="96CC85F2"/>
    <w:lvl w:ilvl="0" w:tplc="0421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12">
    <w:nsid w:val="0EFE63BA"/>
    <w:multiLevelType w:val="multilevel"/>
    <w:tmpl w:val="3086F702"/>
    <w:lvl w:ilvl="0">
      <w:start w:val="1"/>
      <w:numFmt w:val="decimal"/>
      <w:lvlText w:val="%1."/>
      <w:lvlJc w:val="left"/>
      <w:pPr>
        <w:ind w:left="360" w:hanging="360"/>
      </w:pPr>
      <w:rPr>
        <w:b/>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0E6688D"/>
    <w:multiLevelType w:val="hybridMultilevel"/>
    <w:tmpl w:val="558078C2"/>
    <w:lvl w:ilvl="0" w:tplc="5B1841D4">
      <w:start w:val="1"/>
      <w:numFmt w:val="decimal"/>
      <w:lvlText w:val="%1."/>
      <w:lvlJc w:val="left"/>
      <w:pPr>
        <w:ind w:left="1987" w:hanging="360"/>
      </w:pPr>
      <w:rPr>
        <w:rFonts w:hint="default"/>
      </w:rPr>
    </w:lvl>
    <w:lvl w:ilvl="1" w:tplc="04210019" w:tentative="1">
      <w:start w:val="1"/>
      <w:numFmt w:val="lowerLetter"/>
      <w:lvlText w:val="%2."/>
      <w:lvlJc w:val="left"/>
      <w:pPr>
        <w:ind w:left="2707" w:hanging="360"/>
      </w:pPr>
    </w:lvl>
    <w:lvl w:ilvl="2" w:tplc="0421001B" w:tentative="1">
      <w:start w:val="1"/>
      <w:numFmt w:val="lowerRoman"/>
      <w:lvlText w:val="%3."/>
      <w:lvlJc w:val="right"/>
      <w:pPr>
        <w:ind w:left="3427" w:hanging="180"/>
      </w:pPr>
    </w:lvl>
    <w:lvl w:ilvl="3" w:tplc="0421000F" w:tentative="1">
      <w:start w:val="1"/>
      <w:numFmt w:val="decimal"/>
      <w:lvlText w:val="%4."/>
      <w:lvlJc w:val="left"/>
      <w:pPr>
        <w:ind w:left="4147" w:hanging="360"/>
      </w:pPr>
    </w:lvl>
    <w:lvl w:ilvl="4" w:tplc="04210019" w:tentative="1">
      <w:start w:val="1"/>
      <w:numFmt w:val="lowerLetter"/>
      <w:lvlText w:val="%5."/>
      <w:lvlJc w:val="left"/>
      <w:pPr>
        <w:ind w:left="4867" w:hanging="360"/>
      </w:pPr>
    </w:lvl>
    <w:lvl w:ilvl="5" w:tplc="0421001B" w:tentative="1">
      <w:start w:val="1"/>
      <w:numFmt w:val="lowerRoman"/>
      <w:lvlText w:val="%6."/>
      <w:lvlJc w:val="right"/>
      <w:pPr>
        <w:ind w:left="5587" w:hanging="180"/>
      </w:pPr>
    </w:lvl>
    <w:lvl w:ilvl="6" w:tplc="0421000F" w:tentative="1">
      <w:start w:val="1"/>
      <w:numFmt w:val="decimal"/>
      <w:lvlText w:val="%7."/>
      <w:lvlJc w:val="left"/>
      <w:pPr>
        <w:ind w:left="6307" w:hanging="360"/>
      </w:pPr>
    </w:lvl>
    <w:lvl w:ilvl="7" w:tplc="04210019" w:tentative="1">
      <w:start w:val="1"/>
      <w:numFmt w:val="lowerLetter"/>
      <w:lvlText w:val="%8."/>
      <w:lvlJc w:val="left"/>
      <w:pPr>
        <w:ind w:left="7027" w:hanging="360"/>
      </w:pPr>
    </w:lvl>
    <w:lvl w:ilvl="8" w:tplc="0421001B" w:tentative="1">
      <w:start w:val="1"/>
      <w:numFmt w:val="lowerRoman"/>
      <w:lvlText w:val="%9."/>
      <w:lvlJc w:val="right"/>
      <w:pPr>
        <w:ind w:left="7747" w:hanging="180"/>
      </w:pPr>
    </w:lvl>
  </w:abstractNum>
  <w:abstractNum w:abstractNumId="14">
    <w:nsid w:val="123B15B7"/>
    <w:multiLevelType w:val="hybridMultilevel"/>
    <w:tmpl w:val="B2145778"/>
    <w:lvl w:ilvl="0" w:tplc="E56854D2">
      <w:start w:val="1"/>
      <w:numFmt w:val="decimal"/>
      <w:lvlText w:val="4.%1."/>
      <w:lvlJc w:val="left"/>
      <w:pPr>
        <w:ind w:left="1080" w:hanging="360"/>
      </w:pPr>
      <w:rPr>
        <w:rFonts w:ascii="Arial" w:hAnsi="Arial" w:cs="Arial" w:hint="default"/>
        <w:sz w:val="20"/>
        <w:szCs w:val="2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13100CCD"/>
    <w:multiLevelType w:val="hybridMultilevel"/>
    <w:tmpl w:val="971C8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3486E35"/>
    <w:multiLevelType w:val="hybridMultilevel"/>
    <w:tmpl w:val="56E88614"/>
    <w:lvl w:ilvl="0" w:tplc="172662F2">
      <w:start w:val="1"/>
      <w:numFmt w:val="decimal"/>
      <w:lvlText w:val="%1."/>
      <w:lvlJc w:val="left"/>
      <w:pPr>
        <w:ind w:left="1800" w:hanging="360"/>
      </w:pPr>
    </w:lvl>
    <w:lvl w:ilvl="1" w:tplc="BE3229BC">
      <w:start w:val="1"/>
      <w:numFmt w:val="decimal"/>
      <w:lvlText w:val="16.%2"/>
      <w:lvlJc w:val="left"/>
      <w:pPr>
        <w:ind w:left="2520" w:hanging="360"/>
      </w:pPr>
      <w:rPr>
        <w:rFonts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7">
    <w:nsid w:val="157F5AF5"/>
    <w:multiLevelType w:val="multilevel"/>
    <w:tmpl w:val="7AD6097C"/>
    <w:lvl w:ilvl="0">
      <w:start w:val="1"/>
      <w:numFmt w:val="bullet"/>
      <w:lvlText w:val=""/>
      <w:lvlJc w:val="left"/>
      <w:pPr>
        <w:tabs>
          <w:tab w:val="num" w:pos="1080"/>
        </w:tabs>
        <w:ind w:left="1080" w:hanging="360"/>
      </w:pPr>
      <w:rPr>
        <w:rFonts w:ascii="Symbol" w:hAnsi="Symbol" w:hint="default"/>
        <w:b/>
      </w:rPr>
    </w:lvl>
    <w:lvl w:ilvl="1">
      <w:start w:val="1"/>
      <w:numFmt w:val="decimal"/>
      <w:isLgl/>
      <w:lvlText w:val="%1.%2."/>
      <w:lvlJc w:val="left"/>
      <w:pPr>
        <w:tabs>
          <w:tab w:val="num" w:pos="1080"/>
        </w:tabs>
        <w:ind w:left="1080" w:hanging="360"/>
      </w:pPr>
      <w:rPr>
        <w:rFonts w:hint="default"/>
        <w:b w:val="0"/>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520"/>
        </w:tabs>
        <w:ind w:left="2520" w:hanging="1800"/>
      </w:pPr>
      <w:rPr>
        <w:rFonts w:hint="default"/>
      </w:rPr>
    </w:lvl>
  </w:abstractNum>
  <w:abstractNum w:abstractNumId="18">
    <w:nsid w:val="1D6B425B"/>
    <w:multiLevelType w:val="hybridMultilevel"/>
    <w:tmpl w:val="C030A650"/>
    <w:lvl w:ilvl="0" w:tplc="8616A414">
      <w:start w:val="1"/>
      <w:numFmt w:val="decimal"/>
      <w:lvlText w:val="3.1.%1."/>
      <w:lvlJc w:val="left"/>
      <w:pPr>
        <w:ind w:left="720" w:hanging="360"/>
      </w:pPr>
      <w:rPr>
        <w:rFonts w:ascii="Times New Roman" w:hAnsi="Times New Roman" w:hint="default"/>
        <w:b w:val="0"/>
        <w:i w:val="0"/>
        <w:strike w:val="0"/>
        <w:dstrike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D766CB3"/>
    <w:multiLevelType w:val="multilevel"/>
    <w:tmpl w:val="6B589296"/>
    <w:lvl w:ilvl="0">
      <w:start w:val="2"/>
      <w:numFmt w:val="decimal"/>
      <w:lvlText w:val="%1"/>
      <w:lvlJc w:val="left"/>
      <w:pPr>
        <w:ind w:left="660" w:hanging="660"/>
      </w:pPr>
      <w:rPr>
        <w:rFonts w:hint="default"/>
      </w:rPr>
    </w:lvl>
    <w:lvl w:ilvl="1">
      <w:start w:val="1"/>
      <w:numFmt w:val="decimal"/>
      <w:lvlText w:val="%1.%2"/>
      <w:lvlJc w:val="left"/>
      <w:pPr>
        <w:ind w:left="1110" w:hanging="660"/>
      </w:pPr>
      <w:rPr>
        <w:rFonts w:hint="default"/>
      </w:rPr>
    </w:lvl>
    <w:lvl w:ilvl="2">
      <w:start w:val="2"/>
      <w:numFmt w:val="decimal"/>
      <w:lvlText w:val="%1.%2.%3"/>
      <w:lvlJc w:val="left"/>
      <w:pPr>
        <w:ind w:left="1620" w:hanging="720"/>
      </w:pPr>
      <w:rPr>
        <w:rFonts w:hint="default"/>
      </w:rPr>
    </w:lvl>
    <w:lvl w:ilvl="3">
      <w:start w:val="2"/>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0">
    <w:nsid w:val="1EEF7F50"/>
    <w:multiLevelType w:val="hybridMultilevel"/>
    <w:tmpl w:val="1D7A4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C03A46"/>
    <w:multiLevelType w:val="hybridMultilevel"/>
    <w:tmpl w:val="B96033D8"/>
    <w:lvl w:ilvl="0" w:tplc="172662F2">
      <w:start w:val="1"/>
      <w:numFmt w:val="decimal"/>
      <w:lvlText w:val="%1."/>
      <w:lvlJc w:val="left"/>
      <w:pPr>
        <w:ind w:left="1800" w:hanging="360"/>
      </w:p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180"/>
      </w:pPr>
      <w:rPr>
        <w:rFonts w:ascii="Wingdings" w:hAnsi="Wingdings" w:hint="default"/>
      </w:r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nsid w:val="201574A9"/>
    <w:multiLevelType w:val="multilevel"/>
    <w:tmpl w:val="B4DE4E6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2.%3."/>
      <w:lvlJc w:val="left"/>
      <w:pPr>
        <w:ind w:left="720" w:hanging="720"/>
      </w:pPr>
      <w:rPr>
        <w:rFonts w:hint="default"/>
        <w:sz w:val="24"/>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20325AC6"/>
    <w:multiLevelType w:val="hybridMultilevel"/>
    <w:tmpl w:val="F18641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0516F1C"/>
    <w:multiLevelType w:val="hybridMultilevel"/>
    <w:tmpl w:val="AC6059C6"/>
    <w:lvl w:ilvl="0" w:tplc="9572A796">
      <w:start w:val="1"/>
      <w:numFmt w:val="decimal"/>
      <w:lvlText w:val="3.%1."/>
      <w:lvlJc w:val="left"/>
      <w:pPr>
        <w:ind w:left="1080" w:hanging="360"/>
      </w:pPr>
      <w:rPr>
        <w:rFonts w:ascii="Arial" w:hAnsi="Arial" w:cs="Arial" w:hint="default"/>
        <w:sz w:val="20"/>
        <w:szCs w:val="2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21E042C0"/>
    <w:multiLevelType w:val="hybridMultilevel"/>
    <w:tmpl w:val="DDBC1B34"/>
    <w:lvl w:ilvl="0" w:tplc="04090001">
      <w:start w:val="1"/>
      <w:numFmt w:val="bullet"/>
      <w:lvlText w:val=""/>
      <w:lvlJc w:val="left"/>
      <w:pPr>
        <w:ind w:left="1440" w:hanging="360"/>
      </w:pPr>
      <w:rPr>
        <w:rFonts w:ascii="Symbol" w:hAnsi="Symbol"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23512114"/>
    <w:multiLevelType w:val="hybridMultilevel"/>
    <w:tmpl w:val="5538CCC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7">
      <w:start w:val="1"/>
      <w:numFmt w:val="lowerLetter"/>
      <w:lvlText w:val="%3)"/>
      <w:lvlJc w:val="lef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nsid w:val="267101FA"/>
    <w:multiLevelType w:val="multilevel"/>
    <w:tmpl w:val="23C801F4"/>
    <w:lvl w:ilvl="0">
      <w:start w:val="2"/>
      <w:numFmt w:val="decimal"/>
      <w:lvlText w:val="%1"/>
      <w:lvlJc w:val="left"/>
      <w:pPr>
        <w:ind w:left="780" w:hanging="780"/>
      </w:pPr>
      <w:rPr>
        <w:rFonts w:hint="default"/>
      </w:rPr>
    </w:lvl>
    <w:lvl w:ilvl="1">
      <w:start w:val="1"/>
      <w:numFmt w:val="decimal"/>
      <w:lvlText w:val="%1.%2"/>
      <w:lvlJc w:val="left"/>
      <w:pPr>
        <w:ind w:left="1020" w:hanging="780"/>
      </w:pPr>
      <w:rPr>
        <w:rFonts w:hint="default"/>
      </w:rPr>
    </w:lvl>
    <w:lvl w:ilvl="2">
      <w:start w:val="2"/>
      <w:numFmt w:val="decimal"/>
      <w:lvlText w:val="%1.%2.%3"/>
      <w:lvlJc w:val="left"/>
      <w:pPr>
        <w:ind w:left="1260" w:hanging="78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8">
    <w:nsid w:val="27A77693"/>
    <w:multiLevelType w:val="multilevel"/>
    <w:tmpl w:val="48065EF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27C73595"/>
    <w:multiLevelType w:val="hybridMultilevel"/>
    <w:tmpl w:val="9B0238E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0">
    <w:nsid w:val="28671F55"/>
    <w:multiLevelType w:val="multilevel"/>
    <w:tmpl w:val="7DC0C80A"/>
    <w:lvl w:ilvl="0">
      <w:start w:val="2"/>
      <w:numFmt w:val="decimal"/>
      <w:lvlText w:val="%1"/>
      <w:lvlJc w:val="left"/>
      <w:pPr>
        <w:ind w:left="480" w:hanging="480"/>
      </w:pPr>
      <w:rPr>
        <w:rFonts w:hint="default"/>
        <w:b w:val="0"/>
      </w:rPr>
    </w:lvl>
    <w:lvl w:ilvl="1">
      <w:start w:val="1"/>
      <w:numFmt w:val="decimal"/>
      <w:lvlText w:val="%1.%2"/>
      <w:lvlJc w:val="left"/>
      <w:pPr>
        <w:ind w:left="840" w:hanging="480"/>
      </w:pPr>
      <w:rPr>
        <w:rFonts w:hint="default"/>
        <w:b w:val="0"/>
      </w:rPr>
    </w:lvl>
    <w:lvl w:ilvl="2">
      <w:start w:val="3"/>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31">
    <w:nsid w:val="289A603B"/>
    <w:multiLevelType w:val="hybridMultilevel"/>
    <w:tmpl w:val="F302169A"/>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2">
    <w:nsid w:val="28C8352D"/>
    <w:multiLevelType w:val="hybridMultilevel"/>
    <w:tmpl w:val="94029E38"/>
    <w:lvl w:ilvl="0" w:tplc="AC2ED1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A390723"/>
    <w:multiLevelType w:val="multilevel"/>
    <w:tmpl w:val="DD26A4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nsid w:val="2C562632"/>
    <w:multiLevelType w:val="hybridMultilevel"/>
    <w:tmpl w:val="0DC832A8"/>
    <w:lvl w:ilvl="0" w:tplc="438EFA48">
      <w:start w:val="1"/>
      <w:numFmt w:val="decimal"/>
      <w:lvlText w:val="2.3.%1."/>
      <w:lvlJc w:val="left"/>
      <w:pPr>
        <w:ind w:left="1800" w:hanging="360"/>
      </w:pPr>
      <w:rPr>
        <w:rFonts w:ascii="Times New Roman" w:hAnsi="Times New Roman" w:hint="default"/>
        <w:b w:val="0"/>
        <w:i w:val="0"/>
        <w:caps w:val="0"/>
        <w:outline w:val="0"/>
        <w:shadow w:val="0"/>
        <w:emboss w:val="0"/>
        <w:imprint w:val="0"/>
        <w:vanish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D6E0623"/>
    <w:multiLevelType w:val="multilevel"/>
    <w:tmpl w:val="43127C50"/>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2E7D2B11"/>
    <w:multiLevelType w:val="hybridMultilevel"/>
    <w:tmpl w:val="3E1C27CE"/>
    <w:lvl w:ilvl="0" w:tplc="42C0435A">
      <w:start w:val="1"/>
      <w:numFmt w:val="decimal"/>
      <w:lvlText w:val="6.%1."/>
      <w:lvlJc w:val="left"/>
      <w:pPr>
        <w:ind w:left="1080" w:hanging="360"/>
      </w:pPr>
      <w:rPr>
        <w:rFonts w:ascii="Arial" w:hAnsi="Arial" w:cs="Arial" w:hint="default"/>
        <w:sz w:val="20"/>
        <w:szCs w:val="2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30502532"/>
    <w:multiLevelType w:val="hybridMultilevel"/>
    <w:tmpl w:val="6EB459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336C02CF"/>
    <w:multiLevelType w:val="hybridMultilevel"/>
    <w:tmpl w:val="3D74DA98"/>
    <w:lvl w:ilvl="0" w:tplc="A972FE0C">
      <w:start w:val="1"/>
      <w:numFmt w:val="bullet"/>
      <w:lvlText w:val=""/>
      <w:lvlJc w:val="left"/>
      <w:pPr>
        <w:ind w:left="1980" w:hanging="360"/>
      </w:pPr>
      <w:rPr>
        <w:rFonts w:ascii="Symbol" w:hAnsi="Symbol" w:hint="default"/>
        <w:color w:val="auto"/>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nsid w:val="3434639F"/>
    <w:multiLevelType w:val="multilevel"/>
    <w:tmpl w:val="1CD80A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35A65760"/>
    <w:multiLevelType w:val="hybridMultilevel"/>
    <w:tmpl w:val="9320D91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nsid w:val="35ED78C5"/>
    <w:multiLevelType w:val="hybridMultilevel"/>
    <w:tmpl w:val="5A748CF2"/>
    <w:lvl w:ilvl="0" w:tplc="EEE66F1E">
      <w:start w:val="1"/>
      <w:numFmt w:val="decimal"/>
      <w:lvlText w:val="5.%1."/>
      <w:lvlJc w:val="left"/>
      <w:pPr>
        <w:ind w:left="1080" w:hanging="360"/>
      </w:pPr>
      <w:rPr>
        <w:rFonts w:ascii="Arial" w:hAnsi="Arial" w:cs="Arial" w:hint="default"/>
        <w:sz w:val="20"/>
        <w:szCs w:val="2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nsid w:val="39A831D5"/>
    <w:multiLevelType w:val="hybridMultilevel"/>
    <w:tmpl w:val="EAA8EB24"/>
    <w:lvl w:ilvl="0" w:tplc="32425396">
      <w:start w:val="2"/>
      <w:numFmt w:val="decimal"/>
      <w:lvlText w:val="3.1.%1."/>
      <w:lvlJc w:val="left"/>
      <w:pPr>
        <w:ind w:left="720" w:hanging="360"/>
      </w:pPr>
      <w:rPr>
        <w:rFonts w:ascii="Times New Roman" w:hAnsi="Times New Roman" w:hint="default"/>
        <w:b w:val="0"/>
        <w:i w:val="0"/>
        <w:strike w:val="0"/>
        <w:dstrike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9BD355A"/>
    <w:multiLevelType w:val="multilevel"/>
    <w:tmpl w:val="F79008BE"/>
    <w:lvl w:ilvl="0">
      <w:start w:val="2"/>
      <w:numFmt w:val="decimal"/>
      <w:lvlText w:val="%1"/>
      <w:lvlJc w:val="left"/>
      <w:pPr>
        <w:ind w:left="660" w:hanging="660"/>
      </w:pPr>
      <w:rPr>
        <w:rFonts w:hint="default"/>
      </w:rPr>
    </w:lvl>
    <w:lvl w:ilvl="1">
      <w:start w:val="1"/>
      <w:numFmt w:val="decimal"/>
      <w:lvlText w:val="%1.%2"/>
      <w:lvlJc w:val="left"/>
      <w:pPr>
        <w:ind w:left="1110" w:hanging="660"/>
      </w:pPr>
      <w:rPr>
        <w:rFonts w:hint="default"/>
      </w:rPr>
    </w:lvl>
    <w:lvl w:ilvl="2">
      <w:start w:val="2"/>
      <w:numFmt w:val="decimal"/>
      <w:lvlText w:val="%1.%2.%3"/>
      <w:lvlJc w:val="left"/>
      <w:pPr>
        <w:ind w:left="1620" w:hanging="720"/>
      </w:pPr>
      <w:rPr>
        <w:rFonts w:hint="default"/>
      </w:rPr>
    </w:lvl>
    <w:lvl w:ilvl="3">
      <w:start w:val="4"/>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44">
    <w:nsid w:val="3A7E42A6"/>
    <w:multiLevelType w:val="hybridMultilevel"/>
    <w:tmpl w:val="2D50A5D6"/>
    <w:lvl w:ilvl="0" w:tplc="438EFA48">
      <w:start w:val="1"/>
      <w:numFmt w:val="decimal"/>
      <w:lvlText w:val="2.3.%1."/>
      <w:lvlJc w:val="left"/>
      <w:pPr>
        <w:ind w:left="1800" w:hanging="360"/>
      </w:pPr>
      <w:rPr>
        <w:rFonts w:ascii="Times New Roman" w:hAnsi="Times New Roman" w:hint="default"/>
        <w:b w:val="0"/>
        <w:i w:val="0"/>
        <w:caps w:val="0"/>
        <w:outline w:val="0"/>
        <w:shadow w:val="0"/>
        <w:emboss w:val="0"/>
        <w:imprint w:val="0"/>
        <w:vanish w:val="0"/>
        <w:color w:val="auto"/>
        <w:sz w:val="24"/>
      </w:rPr>
    </w:lvl>
    <w:lvl w:ilvl="1" w:tplc="438EFA48">
      <w:start w:val="1"/>
      <w:numFmt w:val="decimal"/>
      <w:lvlText w:val="2.3.%2."/>
      <w:lvlJc w:val="left"/>
      <w:pPr>
        <w:ind w:left="1440" w:hanging="360"/>
      </w:pPr>
      <w:rPr>
        <w:rFonts w:ascii="Times New Roman" w:hAnsi="Times New Roman" w:hint="default"/>
        <w:b w:val="0"/>
        <w:i w:val="0"/>
        <w:caps w:val="0"/>
        <w:outline w:val="0"/>
        <w:shadow w:val="0"/>
        <w:emboss w:val="0"/>
        <w:imprint w:val="0"/>
        <w:vanish w:val="0"/>
        <w:color w:val="auto"/>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AF51852"/>
    <w:multiLevelType w:val="hybridMultilevel"/>
    <w:tmpl w:val="60980724"/>
    <w:lvl w:ilvl="0" w:tplc="0421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6">
    <w:nsid w:val="3C61176E"/>
    <w:multiLevelType w:val="hybridMultilevel"/>
    <w:tmpl w:val="1C4C1256"/>
    <w:lvl w:ilvl="0" w:tplc="F3BC2F72">
      <w:start w:val="1"/>
      <w:numFmt w:val="decimal"/>
      <w:lvlText w:val="2.4.%1."/>
      <w:lvlJc w:val="left"/>
      <w:pPr>
        <w:ind w:left="1350" w:hanging="360"/>
      </w:pPr>
      <w:rPr>
        <w:rFonts w:ascii="Times New Roman" w:hAnsi="Times New Roman" w:hint="default"/>
        <w:b w:val="0"/>
        <w:i w:val="0"/>
        <w:caps w:val="0"/>
        <w:outline w:val="0"/>
        <w:shadow w:val="0"/>
        <w:emboss w:val="0"/>
        <w:imprint w:val="0"/>
        <w:vanish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C8751B9"/>
    <w:multiLevelType w:val="multilevel"/>
    <w:tmpl w:val="B67676AE"/>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lowerRoman"/>
      <w:lvlText w:val="%3."/>
      <w:lvlJc w:val="righ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8">
    <w:nsid w:val="3D407DA9"/>
    <w:multiLevelType w:val="multilevel"/>
    <w:tmpl w:val="FAAC44B0"/>
    <w:lvl w:ilvl="0">
      <w:start w:val="2"/>
      <w:numFmt w:val="decimal"/>
      <w:lvlText w:val="%1"/>
      <w:lvlJc w:val="left"/>
      <w:pPr>
        <w:ind w:left="660" w:hanging="660"/>
      </w:pPr>
      <w:rPr>
        <w:rFonts w:hint="default"/>
        <w:b w:val="0"/>
      </w:rPr>
    </w:lvl>
    <w:lvl w:ilvl="1">
      <w:start w:val="1"/>
      <w:numFmt w:val="decimal"/>
      <w:lvlText w:val="%1.%2"/>
      <w:lvlJc w:val="left"/>
      <w:pPr>
        <w:ind w:left="900" w:hanging="660"/>
      </w:pPr>
      <w:rPr>
        <w:rFonts w:hint="default"/>
        <w:b w:val="0"/>
      </w:rPr>
    </w:lvl>
    <w:lvl w:ilvl="2">
      <w:start w:val="1"/>
      <w:numFmt w:val="decimal"/>
      <w:lvlText w:val="%1.%2.%3"/>
      <w:lvlJc w:val="left"/>
      <w:pPr>
        <w:ind w:left="1200" w:hanging="720"/>
      </w:pPr>
      <w:rPr>
        <w:rFonts w:hint="default"/>
        <w:b/>
      </w:rPr>
    </w:lvl>
    <w:lvl w:ilvl="3">
      <w:start w:val="3"/>
      <w:numFmt w:val="decimal"/>
      <w:lvlText w:val="%1.%2.%3.%4"/>
      <w:lvlJc w:val="left"/>
      <w:pPr>
        <w:ind w:left="1440" w:hanging="720"/>
      </w:pPr>
      <w:rPr>
        <w:rFonts w:hint="default"/>
        <w:b w:val="0"/>
      </w:rPr>
    </w:lvl>
    <w:lvl w:ilvl="4">
      <w:start w:val="1"/>
      <w:numFmt w:val="decimal"/>
      <w:lvlText w:val="%1.%2.%3.%4.%5"/>
      <w:lvlJc w:val="left"/>
      <w:pPr>
        <w:ind w:left="2040" w:hanging="1080"/>
      </w:pPr>
      <w:rPr>
        <w:rFonts w:hint="default"/>
        <w:b w:val="0"/>
      </w:rPr>
    </w:lvl>
    <w:lvl w:ilvl="5">
      <w:start w:val="1"/>
      <w:numFmt w:val="decimal"/>
      <w:lvlText w:val="%1.%2.%3.%4.%5.%6"/>
      <w:lvlJc w:val="left"/>
      <w:pPr>
        <w:ind w:left="2280" w:hanging="1080"/>
      </w:pPr>
      <w:rPr>
        <w:rFonts w:hint="default"/>
        <w:b w:val="0"/>
      </w:rPr>
    </w:lvl>
    <w:lvl w:ilvl="6">
      <w:start w:val="1"/>
      <w:numFmt w:val="decimal"/>
      <w:lvlText w:val="%1.%2.%3.%4.%5.%6.%7"/>
      <w:lvlJc w:val="left"/>
      <w:pPr>
        <w:ind w:left="2880" w:hanging="1440"/>
      </w:pPr>
      <w:rPr>
        <w:rFonts w:hint="default"/>
        <w:b w:val="0"/>
      </w:rPr>
    </w:lvl>
    <w:lvl w:ilvl="7">
      <w:start w:val="1"/>
      <w:numFmt w:val="decimal"/>
      <w:lvlText w:val="%1.%2.%3.%4.%5.%6.%7.%8"/>
      <w:lvlJc w:val="left"/>
      <w:pPr>
        <w:ind w:left="3120" w:hanging="1440"/>
      </w:pPr>
      <w:rPr>
        <w:rFonts w:hint="default"/>
        <w:b w:val="0"/>
      </w:rPr>
    </w:lvl>
    <w:lvl w:ilvl="8">
      <w:start w:val="1"/>
      <w:numFmt w:val="decimal"/>
      <w:lvlText w:val="%1.%2.%3.%4.%5.%6.%7.%8.%9"/>
      <w:lvlJc w:val="left"/>
      <w:pPr>
        <w:ind w:left="3720" w:hanging="1800"/>
      </w:pPr>
      <w:rPr>
        <w:rFonts w:hint="default"/>
        <w:b w:val="0"/>
      </w:rPr>
    </w:lvl>
  </w:abstractNum>
  <w:abstractNum w:abstractNumId="49">
    <w:nsid w:val="3DC14950"/>
    <w:multiLevelType w:val="hybridMultilevel"/>
    <w:tmpl w:val="6400B4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F1F53C9"/>
    <w:multiLevelType w:val="hybridMultilevel"/>
    <w:tmpl w:val="71983DB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1">
    <w:nsid w:val="3FCE1096"/>
    <w:multiLevelType w:val="hybridMultilevel"/>
    <w:tmpl w:val="0F825FD4"/>
    <w:lvl w:ilvl="0" w:tplc="04090013">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40A4244D"/>
    <w:multiLevelType w:val="hybridMultilevel"/>
    <w:tmpl w:val="AB8001E4"/>
    <w:lvl w:ilvl="0" w:tplc="951CFE78">
      <w:start w:val="1"/>
      <w:numFmt w:val="decimal"/>
      <w:lvlText w:val="3.%1."/>
      <w:lvlJc w:val="left"/>
      <w:pPr>
        <w:ind w:left="1440" w:hanging="360"/>
      </w:pPr>
      <w:rPr>
        <w:rFonts w:ascii="Times New Roman" w:hAnsi="Times New Roman" w:hint="default"/>
        <w:b w:val="0"/>
        <w:i w:val="0"/>
        <w:strike w:val="0"/>
        <w:dstrike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22958DD"/>
    <w:multiLevelType w:val="hybridMultilevel"/>
    <w:tmpl w:val="C1E4ECDC"/>
    <w:lvl w:ilvl="0" w:tplc="FADA0A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2A86822"/>
    <w:multiLevelType w:val="hybridMultilevel"/>
    <w:tmpl w:val="4212FF5A"/>
    <w:lvl w:ilvl="0" w:tplc="062E6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2DD4C3E"/>
    <w:multiLevelType w:val="hybridMultilevel"/>
    <w:tmpl w:val="73ACF454"/>
    <w:lvl w:ilvl="0" w:tplc="4ECC3864">
      <w:start w:val="2"/>
      <w:numFmt w:val="decimal"/>
      <w:lvlText w:val="3.%1."/>
      <w:lvlJc w:val="left"/>
      <w:pPr>
        <w:ind w:left="720" w:hanging="360"/>
      </w:pPr>
      <w:rPr>
        <w:rFonts w:ascii="Times New Roman Bold" w:hAnsi="Times New Roman Bold" w:hint="default"/>
        <w:b/>
        <w:i w:val="0"/>
        <w:strike w:val="0"/>
        <w:dstrike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3055A72"/>
    <w:multiLevelType w:val="hybridMultilevel"/>
    <w:tmpl w:val="69FAFC0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7">
    <w:nsid w:val="435424E6"/>
    <w:multiLevelType w:val="hybridMultilevel"/>
    <w:tmpl w:val="121E8D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5A624E3"/>
    <w:multiLevelType w:val="hybridMultilevel"/>
    <w:tmpl w:val="A94E97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7793A38"/>
    <w:multiLevelType w:val="hybridMultilevel"/>
    <w:tmpl w:val="5C8CC652"/>
    <w:lvl w:ilvl="0" w:tplc="5C50EFD6">
      <w:start w:val="1"/>
      <w:numFmt w:val="decimal"/>
      <w:lvlText w:val="2.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4A3054BC"/>
    <w:multiLevelType w:val="hybridMultilevel"/>
    <w:tmpl w:val="145A2BC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BFF416D"/>
    <w:multiLevelType w:val="hybridMultilevel"/>
    <w:tmpl w:val="7AAEEEEC"/>
    <w:lvl w:ilvl="0" w:tplc="BBD8FB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4DB72872"/>
    <w:multiLevelType w:val="hybridMultilevel"/>
    <w:tmpl w:val="89F29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0547161"/>
    <w:multiLevelType w:val="hybridMultilevel"/>
    <w:tmpl w:val="B33EF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E66C58"/>
    <w:multiLevelType w:val="hybridMultilevel"/>
    <w:tmpl w:val="730E702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5">
    <w:nsid w:val="588D6DD0"/>
    <w:multiLevelType w:val="hybridMultilevel"/>
    <w:tmpl w:val="1DA49BC8"/>
    <w:lvl w:ilvl="0" w:tplc="5B1841D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6">
    <w:nsid w:val="594F787A"/>
    <w:multiLevelType w:val="hybridMultilevel"/>
    <w:tmpl w:val="86201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EC0A37"/>
    <w:multiLevelType w:val="hybridMultilevel"/>
    <w:tmpl w:val="31AAB65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Marlett" w:hAnsi="Marlett"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Marlett" w:hAnsi="Marlett"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Marlett" w:hAnsi="Marlett" w:hint="default"/>
      </w:rPr>
    </w:lvl>
  </w:abstractNum>
  <w:abstractNum w:abstractNumId="68">
    <w:nsid w:val="5AEA1E16"/>
    <w:multiLevelType w:val="hybridMultilevel"/>
    <w:tmpl w:val="EE2A520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9">
    <w:nsid w:val="5B12021A"/>
    <w:multiLevelType w:val="hybridMultilevel"/>
    <w:tmpl w:val="A11AD35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0">
    <w:nsid w:val="5B533DED"/>
    <w:multiLevelType w:val="hybridMultilevel"/>
    <w:tmpl w:val="DA40538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5BCD2165"/>
    <w:multiLevelType w:val="hybridMultilevel"/>
    <w:tmpl w:val="6BCA8790"/>
    <w:lvl w:ilvl="0" w:tplc="4AC282CA">
      <w:start w:val="1"/>
      <w:numFmt w:val="bullet"/>
      <w:lvlText w:val=""/>
      <w:lvlJc w:val="left"/>
      <w:pPr>
        <w:ind w:left="2250" w:hanging="360"/>
      </w:pPr>
      <w:rPr>
        <w:rFonts w:ascii="Symbol" w:hAnsi="Symbol" w:hint="default"/>
        <w:sz w:val="24"/>
        <w:szCs w:val="24"/>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2">
    <w:nsid w:val="5C2241F2"/>
    <w:multiLevelType w:val="hybridMultilevel"/>
    <w:tmpl w:val="42307BA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3">
    <w:nsid w:val="5E2E4BE0"/>
    <w:multiLevelType w:val="hybridMultilevel"/>
    <w:tmpl w:val="29282AE6"/>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4">
    <w:nsid w:val="5F2557C4"/>
    <w:multiLevelType w:val="multilevel"/>
    <w:tmpl w:val="91A4E2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nsid w:val="60916DEA"/>
    <w:multiLevelType w:val="hybridMultilevel"/>
    <w:tmpl w:val="CDB8B196"/>
    <w:lvl w:ilvl="0" w:tplc="6436CE50">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622743DB"/>
    <w:multiLevelType w:val="multilevel"/>
    <w:tmpl w:val="D8C45C7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nsid w:val="68C34E23"/>
    <w:multiLevelType w:val="hybridMultilevel"/>
    <w:tmpl w:val="D49A914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nsid w:val="6B015DAC"/>
    <w:multiLevelType w:val="hybridMultilevel"/>
    <w:tmpl w:val="D3E0D44C"/>
    <w:lvl w:ilvl="0" w:tplc="172662F2">
      <w:start w:val="1"/>
      <w:numFmt w:val="decimal"/>
      <w:lvlText w:val="%1."/>
      <w:lvlJc w:val="left"/>
      <w:pPr>
        <w:ind w:left="1800" w:hanging="360"/>
      </w:pPr>
    </w:lvl>
    <w:lvl w:ilvl="1" w:tplc="04090001">
      <w:start w:val="1"/>
      <w:numFmt w:val="bullet"/>
      <w:lvlText w:val=""/>
      <w:lvlJc w:val="left"/>
      <w:pPr>
        <w:ind w:left="2520" w:hanging="360"/>
      </w:pPr>
      <w:rPr>
        <w:rFonts w:ascii="Symbol" w:hAnsi="Symbol"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9">
    <w:nsid w:val="6C94480D"/>
    <w:multiLevelType w:val="hybridMultilevel"/>
    <w:tmpl w:val="F5E26BE0"/>
    <w:lvl w:ilvl="0" w:tplc="12AEF8AA">
      <w:start w:val="1"/>
      <w:numFmt w:val="decimal"/>
      <w:lvlText w:val="2.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6D2501F1"/>
    <w:multiLevelType w:val="multilevel"/>
    <w:tmpl w:val="23C801F4"/>
    <w:lvl w:ilvl="0">
      <w:start w:val="2"/>
      <w:numFmt w:val="decimal"/>
      <w:lvlText w:val="%1"/>
      <w:lvlJc w:val="left"/>
      <w:pPr>
        <w:ind w:left="780" w:hanging="780"/>
      </w:pPr>
      <w:rPr>
        <w:rFonts w:hint="default"/>
      </w:rPr>
    </w:lvl>
    <w:lvl w:ilvl="1">
      <w:start w:val="1"/>
      <w:numFmt w:val="decimal"/>
      <w:lvlText w:val="%1.%2"/>
      <w:lvlJc w:val="left"/>
      <w:pPr>
        <w:ind w:left="1020" w:hanging="780"/>
      </w:pPr>
      <w:rPr>
        <w:rFonts w:hint="default"/>
      </w:rPr>
    </w:lvl>
    <w:lvl w:ilvl="2">
      <w:start w:val="2"/>
      <w:numFmt w:val="decimal"/>
      <w:lvlText w:val="%1.%2.%3"/>
      <w:lvlJc w:val="left"/>
      <w:pPr>
        <w:ind w:left="1260" w:hanging="78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81">
    <w:nsid w:val="6D5220B3"/>
    <w:multiLevelType w:val="hybridMultilevel"/>
    <w:tmpl w:val="F8185B06"/>
    <w:lvl w:ilvl="0" w:tplc="5A4807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6EA20B59"/>
    <w:multiLevelType w:val="hybridMultilevel"/>
    <w:tmpl w:val="24F29EF8"/>
    <w:lvl w:ilvl="0" w:tplc="5B1841D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nsid w:val="6EC7070E"/>
    <w:multiLevelType w:val="hybridMultilevel"/>
    <w:tmpl w:val="A4F61FC8"/>
    <w:lvl w:ilvl="0" w:tplc="172662F2">
      <w:start w:val="1"/>
      <w:numFmt w:val="decimal"/>
      <w:lvlText w:val="%1."/>
      <w:lvlJc w:val="left"/>
      <w:pPr>
        <w:ind w:left="1800" w:hanging="360"/>
      </w:pPr>
    </w:lvl>
    <w:lvl w:ilvl="1" w:tplc="04090003">
      <w:start w:val="1"/>
      <w:numFmt w:val="bullet"/>
      <w:lvlText w:val="o"/>
      <w:lvlJc w:val="left"/>
      <w:pPr>
        <w:ind w:left="2520" w:hanging="360"/>
      </w:pPr>
      <w:rPr>
        <w:rFonts w:ascii="Courier New" w:hAnsi="Courier New" w:cs="Courier New"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84">
    <w:nsid w:val="6EEA6521"/>
    <w:multiLevelType w:val="multilevel"/>
    <w:tmpl w:val="D2A6DD36"/>
    <w:lvl w:ilvl="0">
      <w:start w:val="1"/>
      <w:numFmt w:val="decimal"/>
      <w:lvlText w:val="%1."/>
      <w:lvlJc w:val="left"/>
      <w:pPr>
        <w:tabs>
          <w:tab w:val="num" w:pos="360"/>
        </w:tabs>
        <w:ind w:left="360" w:hanging="360"/>
      </w:pPr>
      <w:rPr>
        <w:rFonts w:hint="default"/>
        <w:b/>
      </w:rPr>
    </w:lvl>
    <w:lvl w:ilvl="1">
      <w:start w:val="1"/>
      <w:numFmt w:val="decimal"/>
      <w:isLgl/>
      <w:lvlText w:val="%1.%2."/>
      <w:lvlJc w:val="left"/>
      <w:pPr>
        <w:tabs>
          <w:tab w:val="num" w:pos="360"/>
        </w:tabs>
        <w:ind w:left="360" w:hanging="360"/>
      </w:pPr>
      <w:rPr>
        <w:rFonts w:hint="default"/>
        <w:b w:val="0"/>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85">
    <w:nsid w:val="72ED2C0C"/>
    <w:multiLevelType w:val="multilevel"/>
    <w:tmpl w:val="F0BE35A6"/>
    <w:lvl w:ilvl="0">
      <w:start w:val="2"/>
      <w:numFmt w:val="decimal"/>
      <w:lvlText w:val="%1"/>
      <w:lvlJc w:val="left"/>
      <w:pPr>
        <w:ind w:left="660" w:hanging="66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560" w:hanging="1080"/>
      </w:pPr>
      <w:rPr>
        <w:rFonts w:hint="default"/>
      </w:rPr>
    </w:lvl>
    <w:lvl w:ilvl="3">
      <w:start w:val="4"/>
      <w:numFmt w:val="decimal"/>
      <w:lvlText w:val="%1.%2.%3.%4"/>
      <w:lvlJc w:val="left"/>
      <w:pPr>
        <w:ind w:left="2160" w:hanging="1440"/>
      </w:pPr>
      <w:rPr>
        <w:rFonts w:hint="default"/>
      </w:rPr>
    </w:lvl>
    <w:lvl w:ilvl="4">
      <w:start w:val="1"/>
      <w:numFmt w:val="decimal"/>
      <w:lvlText w:val="%1.%2.%3.%4.%5"/>
      <w:lvlJc w:val="left"/>
      <w:pPr>
        <w:ind w:left="2760" w:hanging="1800"/>
      </w:pPr>
      <w:rPr>
        <w:rFonts w:hint="default"/>
      </w:rPr>
    </w:lvl>
    <w:lvl w:ilvl="5">
      <w:start w:val="1"/>
      <w:numFmt w:val="decimal"/>
      <w:lvlText w:val="%1.%2.%3.%4.%5.%6"/>
      <w:lvlJc w:val="left"/>
      <w:pPr>
        <w:ind w:left="3360" w:hanging="2160"/>
      </w:pPr>
      <w:rPr>
        <w:rFonts w:hint="default"/>
      </w:rPr>
    </w:lvl>
    <w:lvl w:ilvl="6">
      <w:start w:val="1"/>
      <w:numFmt w:val="decimal"/>
      <w:lvlText w:val="%1.%2.%3.%4.%5.%6.%7"/>
      <w:lvlJc w:val="left"/>
      <w:pPr>
        <w:ind w:left="3960" w:hanging="2520"/>
      </w:pPr>
      <w:rPr>
        <w:rFonts w:hint="default"/>
      </w:rPr>
    </w:lvl>
    <w:lvl w:ilvl="7">
      <w:start w:val="1"/>
      <w:numFmt w:val="decimal"/>
      <w:lvlText w:val="%1.%2.%3.%4.%5.%6.%7.%8"/>
      <w:lvlJc w:val="left"/>
      <w:pPr>
        <w:ind w:left="4560" w:hanging="2880"/>
      </w:pPr>
      <w:rPr>
        <w:rFonts w:hint="default"/>
      </w:rPr>
    </w:lvl>
    <w:lvl w:ilvl="8">
      <w:start w:val="1"/>
      <w:numFmt w:val="decimal"/>
      <w:lvlText w:val="%1.%2.%3.%4.%5.%6.%7.%8.%9"/>
      <w:lvlJc w:val="left"/>
      <w:pPr>
        <w:ind w:left="5160" w:hanging="3240"/>
      </w:pPr>
      <w:rPr>
        <w:rFonts w:hint="default"/>
      </w:rPr>
    </w:lvl>
  </w:abstractNum>
  <w:abstractNum w:abstractNumId="86">
    <w:nsid w:val="73943D5C"/>
    <w:multiLevelType w:val="hybridMultilevel"/>
    <w:tmpl w:val="6450B3E8"/>
    <w:lvl w:ilvl="0" w:tplc="0421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7">
    <w:nsid w:val="739D3172"/>
    <w:multiLevelType w:val="hybridMultilevel"/>
    <w:tmpl w:val="742C5EFE"/>
    <w:lvl w:ilvl="0" w:tplc="D2AA7C2E">
      <w:start w:val="2"/>
      <w:numFmt w:val="bullet"/>
      <w:lvlText w:val="-"/>
      <w:lvlJc w:val="left"/>
      <w:pPr>
        <w:ind w:left="1980" w:hanging="360"/>
      </w:pPr>
      <w:rPr>
        <w:rFonts w:ascii="Times New Roman" w:eastAsia="Times New Roman" w:hAnsi="Times New Roman" w:cs="Times New Roman" w:hint="default"/>
        <w:color w:val="FF000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744C58C5"/>
    <w:multiLevelType w:val="hybridMultilevel"/>
    <w:tmpl w:val="9D0EBDE4"/>
    <w:lvl w:ilvl="0" w:tplc="7326EF6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4E37A25"/>
    <w:multiLevelType w:val="hybridMultilevel"/>
    <w:tmpl w:val="3E4C38F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754D6A0E"/>
    <w:multiLevelType w:val="hybridMultilevel"/>
    <w:tmpl w:val="BDA040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76032ACB"/>
    <w:multiLevelType w:val="hybridMultilevel"/>
    <w:tmpl w:val="E0943E6A"/>
    <w:lvl w:ilvl="0" w:tplc="7326EF6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577339"/>
    <w:multiLevelType w:val="hybridMultilevel"/>
    <w:tmpl w:val="51045904"/>
    <w:lvl w:ilvl="0" w:tplc="0421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7A933B6C"/>
    <w:multiLevelType w:val="hybridMultilevel"/>
    <w:tmpl w:val="C03446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4">
    <w:nsid w:val="7AB40EFC"/>
    <w:multiLevelType w:val="hybridMultilevel"/>
    <w:tmpl w:val="EE805ADE"/>
    <w:lvl w:ilvl="0" w:tplc="68D670F6">
      <w:start w:val="6"/>
      <w:numFmt w:val="decimal"/>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nsid w:val="7AC524E9"/>
    <w:multiLevelType w:val="hybridMultilevel"/>
    <w:tmpl w:val="9148DBB2"/>
    <w:lvl w:ilvl="0" w:tplc="BCB8907E">
      <w:start w:val="1"/>
      <w:numFmt w:val="decimal"/>
      <w:lvlText w:val="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265313"/>
    <w:multiLevelType w:val="hybridMultilevel"/>
    <w:tmpl w:val="F3C6861C"/>
    <w:lvl w:ilvl="0" w:tplc="C50606CA">
      <w:start w:val="1"/>
      <w:numFmt w:val="decimal"/>
      <w:lvlText w:val="2.2.%1."/>
      <w:lvlJc w:val="left"/>
      <w:pPr>
        <w:ind w:left="1440" w:hanging="360"/>
      </w:pPr>
      <w:rPr>
        <w:rFonts w:ascii="Times New Roman" w:hAnsi="Times New Roman" w:hint="default"/>
        <w:b w:val="0"/>
        <w:i w:val="0"/>
        <w:caps w:val="0"/>
        <w:outline w:val="0"/>
        <w:shadow w:val="0"/>
        <w:emboss w:val="0"/>
        <w:imprint w:val="0"/>
        <w:vanish w:val="0"/>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nsid w:val="7F3B5266"/>
    <w:multiLevelType w:val="multilevel"/>
    <w:tmpl w:val="D5F0F182"/>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lowerLetter"/>
      <w:lvlText w:val="%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8">
    <w:nsid w:val="7FE55664"/>
    <w:multiLevelType w:val="hybridMultilevel"/>
    <w:tmpl w:val="08947038"/>
    <w:lvl w:ilvl="0" w:tplc="5212F976">
      <w:start w:val="2"/>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4"/>
  </w:num>
  <w:num w:numId="2">
    <w:abstractNumId w:val="0"/>
  </w:num>
  <w:num w:numId="3">
    <w:abstractNumId w:val="67"/>
  </w:num>
  <w:num w:numId="4">
    <w:abstractNumId w:val="16"/>
  </w:num>
  <w:num w:numId="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2"/>
  </w:num>
  <w:num w:numId="8">
    <w:abstractNumId w:val="13"/>
  </w:num>
  <w:num w:numId="9">
    <w:abstractNumId w:val="65"/>
  </w:num>
  <w:num w:numId="10">
    <w:abstractNumId w:val="6"/>
  </w:num>
  <w:num w:numId="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16"/>
  </w:num>
  <w:num w:numId="14">
    <w:abstractNumId w:val="35"/>
  </w:num>
  <w:num w:numId="15">
    <w:abstractNumId w:val="47"/>
  </w:num>
  <w:num w:numId="16">
    <w:abstractNumId w:val="31"/>
  </w:num>
  <w:num w:numId="17">
    <w:abstractNumId w:val="73"/>
  </w:num>
  <w:num w:numId="18">
    <w:abstractNumId w:val="68"/>
  </w:num>
  <w:num w:numId="19">
    <w:abstractNumId w:val="26"/>
  </w:num>
  <w:num w:numId="20">
    <w:abstractNumId w:val="97"/>
  </w:num>
  <w:num w:numId="21">
    <w:abstractNumId w:val="10"/>
  </w:num>
  <w:num w:numId="22">
    <w:abstractNumId w:val="62"/>
  </w:num>
  <w:num w:numId="23">
    <w:abstractNumId w:val="70"/>
  </w:num>
  <w:num w:numId="24">
    <w:abstractNumId w:val="28"/>
  </w:num>
  <w:num w:numId="25">
    <w:abstractNumId w:val="66"/>
  </w:num>
  <w:num w:numId="26">
    <w:abstractNumId w:val="53"/>
  </w:num>
  <w:num w:numId="27">
    <w:abstractNumId w:val="89"/>
  </w:num>
  <w:num w:numId="28">
    <w:abstractNumId w:val="17"/>
  </w:num>
  <w:num w:numId="29">
    <w:abstractNumId w:val="78"/>
  </w:num>
  <w:num w:numId="30">
    <w:abstractNumId w:val="63"/>
  </w:num>
  <w:num w:numId="31">
    <w:abstractNumId w:val="58"/>
  </w:num>
  <w:num w:numId="32">
    <w:abstractNumId w:val="83"/>
  </w:num>
  <w:num w:numId="33">
    <w:abstractNumId w:val="64"/>
  </w:num>
  <w:num w:numId="34">
    <w:abstractNumId w:val="1"/>
  </w:num>
  <w:num w:numId="35">
    <w:abstractNumId w:val="60"/>
  </w:num>
  <w:num w:numId="36">
    <w:abstractNumId w:val="21"/>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num>
  <w:num w:numId="39">
    <w:abstractNumId w:val="81"/>
  </w:num>
  <w:num w:numId="40">
    <w:abstractNumId w:val="15"/>
  </w:num>
  <w:num w:numId="41">
    <w:abstractNumId w:val="32"/>
  </w:num>
  <w:num w:numId="42">
    <w:abstractNumId w:val="61"/>
  </w:num>
  <w:num w:numId="43">
    <w:abstractNumId w:val="92"/>
  </w:num>
  <w:num w:numId="44">
    <w:abstractNumId w:val="94"/>
  </w:num>
  <w:num w:numId="45">
    <w:abstractNumId w:val="23"/>
  </w:num>
  <w:num w:numId="46">
    <w:abstractNumId w:val="87"/>
  </w:num>
  <w:num w:numId="47">
    <w:abstractNumId w:val="38"/>
  </w:num>
  <w:num w:numId="48">
    <w:abstractNumId w:val="74"/>
  </w:num>
  <w:num w:numId="4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0"/>
  </w:num>
  <w:num w:numId="51">
    <w:abstractNumId w:val="9"/>
  </w:num>
  <w:num w:numId="52">
    <w:abstractNumId w:val="12"/>
  </w:num>
  <w:num w:numId="53">
    <w:abstractNumId w:val="54"/>
  </w:num>
  <w:num w:numId="54">
    <w:abstractNumId w:val="57"/>
  </w:num>
  <w:num w:numId="55">
    <w:abstractNumId w:val="56"/>
  </w:num>
  <w:num w:numId="56">
    <w:abstractNumId w:val="24"/>
  </w:num>
  <w:num w:numId="57">
    <w:abstractNumId w:val="77"/>
  </w:num>
  <w:num w:numId="58">
    <w:abstractNumId w:val="14"/>
  </w:num>
  <w:num w:numId="59">
    <w:abstractNumId w:val="41"/>
  </w:num>
  <w:num w:numId="60">
    <w:abstractNumId w:val="29"/>
  </w:num>
  <w:num w:numId="61">
    <w:abstractNumId w:val="36"/>
  </w:num>
  <w:num w:numId="62">
    <w:abstractNumId w:val="72"/>
  </w:num>
  <w:num w:numId="63">
    <w:abstractNumId w:val="43"/>
  </w:num>
  <w:num w:numId="64">
    <w:abstractNumId w:val="86"/>
  </w:num>
  <w:num w:numId="65">
    <w:abstractNumId w:val="19"/>
  </w:num>
  <w:num w:numId="66">
    <w:abstractNumId w:val="30"/>
  </w:num>
  <w:num w:numId="67">
    <w:abstractNumId w:val="11"/>
  </w:num>
  <w:num w:numId="68">
    <w:abstractNumId w:val="85"/>
  </w:num>
  <w:num w:numId="69">
    <w:abstractNumId w:val="48"/>
  </w:num>
  <w:num w:numId="70">
    <w:abstractNumId w:val="27"/>
  </w:num>
  <w:num w:numId="71">
    <w:abstractNumId w:val="80"/>
  </w:num>
  <w:num w:numId="72">
    <w:abstractNumId w:val="7"/>
  </w:num>
  <w:num w:numId="73">
    <w:abstractNumId w:val="39"/>
  </w:num>
  <w:num w:numId="74">
    <w:abstractNumId w:val="8"/>
  </w:num>
  <w:num w:numId="75">
    <w:abstractNumId w:val="22"/>
  </w:num>
  <w:num w:numId="76">
    <w:abstractNumId w:val="76"/>
  </w:num>
  <w:num w:numId="77">
    <w:abstractNumId w:val="2"/>
  </w:num>
  <w:num w:numId="78">
    <w:abstractNumId w:val="45"/>
  </w:num>
  <w:num w:numId="79">
    <w:abstractNumId w:val="4"/>
  </w:num>
  <w:num w:numId="80">
    <w:abstractNumId w:val="79"/>
  </w:num>
  <w:num w:numId="81">
    <w:abstractNumId w:val="59"/>
  </w:num>
  <w:num w:numId="82">
    <w:abstractNumId w:val="25"/>
  </w:num>
  <w:num w:numId="83">
    <w:abstractNumId w:val="95"/>
  </w:num>
  <w:num w:numId="84">
    <w:abstractNumId w:val="91"/>
  </w:num>
  <w:num w:numId="85">
    <w:abstractNumId w:val="3"/>
  </w:num>
  <w:num w:numId="86">
    <w:abstractNumId w:val="88"/>
  </w:num>
  <w:num w:numId="87">
    <w:abstractNumId w:val="0"/>
  </w:num>
  <w:num w:numId="88">
    <w:abstractNumId w:val="96"/>
  </w:num>
  <w:num w:numId="89">
    <w:abstractNumId w:val="0"/>
  </w:num>
  <w:num w:numId="90">
    <w:abstractNumId w:val="34"/>
  </w:num>
  <w:num w:numId="91">
    <w:abstractNumId w:val="44"/>
  </w:num>
  <w:num w:numId="92">
    <w:abstractNumId w:val="0"/>
  </w:num>
  <w:num w:numId="93">
    <w:abstractNumId w:val="46"/>
  </w:num>
  <w:num w:numId="94">
    <w:abstractNumId w:val="90"/>
  </w:num>
  <w:num w:numId="95">
    <w:abstractNumId w:val="75"/>
  </w:num>
  <w:num w:numId="96">
    <w:abstractNumId w:val="51"/>
  </w:num>
  <w:num w:numId="97">
    <w:abstractNumId w:val="98"/>
  </w:num>
  <w:num w:numId="98">
    <w:abstractNumId w:val="55"/>
  </w:num>
  <w:num w:numId="99">
    <w:abstractNumId w:val="42"/>
  </w:num>
  <w:num w:numId="100">
    <w:abstractNumId w:val="18"/>
  </w:num>
  <w:num w:numId="101">
    <w:abstractNumId w:val="71"/>
  </w:num>
  <w:num w:numId="102">
    <w:abstractNumId w:val="5"/>
  </w:num>
  <w:num w:numId="103">
    <w:abstractNumId w:val="52"/>
  </w:num>
  <w:num w:numId="104">
    <w:abstractNumId w:val="3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drawingGridHorizontalSpacing w:val="120"/>
  <w:displayHorizontalDrawingGridEvery w:val="0"/>
  <w:displayVerticalDrawingGridEvery w:val="0"/>
  <w:noPunctuationKerning/>
  <w:characterSpacingControl w:val="doNotCompress"/>
  <w:hdrShapeDefaults>
    <o:shapedefaults v:ext="edit" spidmax="20481" fillcolor="#00b050" stroke="f">
      <v:fill color="#00b050"/>
      <v:stroke on="f"/>
    </o:shapedefaults>
  </w:hdrShapeDefaults>
  <w:footnotePr>
    <w:footnote w:id="-1"/>
    <w:footnote w:id="0"/>
  </w:footnotePr>
  <w:endnotePr>
    <w:endnote w:id="-1"/>
    <w:endnote w:id="0"/>
  </w:endnotePr>
  <w:compat>
    <w:compatSetting w:name="compatibilityMode" w:uri="http://schemas.microsoft.com/office/word" w:val="12"/>
  </w:compat>
  <w:rsids>
    <w:rsidRoot w:val="00BD7BBE"/>
    <w:rsid w:val="00005506"/>
    <w:rsid w:val="00006C8B"/>
    <w:rsid w:val="000135BB"/>
    <w:rsid w:val="00013F7C"/>
    <w:rsid w:val="00016866"/>
    <w:rsid w:val="00023ADB"/>
    <w:rsid w:val="00030153"/>
    <w:rsid w:val="0003581D"/>
    <w:rsid w:val="00036E4B"/>
    <w:rsid w:val="000560EE"/>
    <w:rsid w:val="00064402"/>
    <w:rsid w:val="00075A1A"/>
    <w:rsid w:val="00076C0C"/>
    <w:rsid w:val="000803E8"/>
    <w:rsid w:val="00081BFB"/>
    <w:rsid w:val="00082EFF"/>
    <w:rsid w:val="00085564"/>
    <w:rsid w:val="00087DED"/>
    <w:rsid w:val="00091E2E"/>
    <w:rsid w:val="00094ABC"/>
    <w:rsid w:val="0009690C"/>
    <w:rsid w:val="00097C85"/>
    <w:rsid w:val="000A6B6B"/>
    <w:rsid w:val="000A749B"/>
    <w:rsid w:val="000A7B0A"/>
    <w:rsid w:val="000B0F93"/>
    <w:rsid w:val="000B3127"/>
    <w:rsid w:val="000B36D0"/>
    <w:rsid w:val="000B37D1"/>
    <w:rsid w:val="000C0D27"/>
    <w:rsid w:val="000C2449"/>
    <w:rsid w:val="000D4366"/>
    <w:rsid w:val="000D5EE6"/>
    <w:rsid w:val="000D7ADB"/>
    <w:rsid w:val="000F2504"/>
    <w:rsid w:val="000F3DF1"/>
    <w:rsid w:val="000F4FBC"/>
    <w:rsid w:val="000F6AF9"/>
    <w:rsid w:val="00102241"/>
    <w:rsid w:val="001037EC"/>
    <w:rsid w:val="00104984"/>
    <w:rsid w:val="00105CDF"/>
    <w:rsid w:val="001066E8"/>
    <w:rsid w:val="00116F8D"/>
    <w:rsid w:val="001175A8"/>
    <w:rsid w:val="00132EE8"/>
    <w:rsid w:val="0013360E"/>
    <w:rsid w:val="00134078"/>
    <w:rsid w:val="001352F4"/>
    <w:rsid w:val="001362A3"/>
    <w:rsid w:val="00141CFF"/>
    <w:rsid w:val="00150552"/>
    <w:rsid w:val="00152D7B"/>
    <w:rsid w:val="00160302"/>
    <w:rsid w:val="00170B90"/>
    <w:rsid w:val="00180DEB"/>
    <w:rsid w:val="0018172B"/>
    <w:rsid w:val="00181ED0"/>
    <w:rsid w:val="001823A3"/>
    <w:rsid w:val="00183EBA"/>
    <w:rsid w:val="00184009"/>
    <w:rsid w:val="00185685"/>
    <w:rsid w:val="00192074"/>
    <w:rsid w:val="001A073C"/>
    <w:rsid w:val="001A11A9"/>
    <w:rsid w:val="001A4D9B"/>
    <w:rsid w:val="001B0E25"/>
    <w:rsid w:val="001B1BE7"/>
    <w:rsid w:val="001C129D"/>
    <w:rsid w:val="001C3325"/>
    <w:rsid w:val="001C3F29"/>
    <w:rsid w:val="001D3701"/>
    <w:rsid w:val="001D4D62"/>
    <w:rsid w:val="001E1BEA"/>
    <w:rsid w:val="001E4A2F"/>
    <w:rsid w:val="001E7E20"/>
    <w:rsid w:val="001F159E"/>
    <w:rsid w:val="001F1D31"/>
    <w:rsid w:val="001F32D1"/>
    <w:rsid w:val="001F4C2A"/>
    <w:rsid w:val="001F6288"/>
    <w:rsid w:val="00200FF1"/>
    <w:rsid w:val="00210136"/>
    <w:rsid w:val="00214341"/>
    <w:rsid w:val="00214DD8"/>
    <w:rsid w:val="0021623F"/>
    <w:rsid w:val="00223FBE"/>
    <w:rsid w:val="0023111F"/>
    <w:rsid w:val="00240017"/>
    <w:rsid w:val="002416BC"/>
    <w:rsid w:val="00250932"/>
    <w:rsid w:val="00250F01"/>
    <w:rsid w:val="002521F3"/>
    <w:rsid w:val="002530A7"/>
    <w:rsid w:val="0025381F"/>
    <w:rsid w:val="0025476D"/>
    <w:rsid w:val="00255098"/>
    <w:rsid w:val="00256FF7"/>
    <w:rsid w:val="00257CE9"/>
    <w:rsid w:val="00257D44"/>
    <w:rsid w:val="00263043"/>
    <w:rsid w:val="002640F6"/>
    <w:rsid w:val="00265846"/>
    <w:rsid w:val="00267AA5"/>
    <w:rsid w:val="0027029A"/>
    <w:rsid w:val="00283F1B"/>
    <w:rsid w:val="0028753B"/>
    <w:rsid w:val="00292CF2"/>
    <w:rsid w:val="00293D19"/>
    <w:rsid w:val="0029457A"/>
    <w:rsid w:val="00296C77"/>
    <w:rsid w:val="002976C4"/>
    <w:rsid w:val="002A38D5"/>
    <w:rsid w:val="002A40CA"/>
    <w:rsid w:val="002A4463"/>
    <w:rsid w:val="002B021C"/>
    <w:rsid w:val="002C0AE1"/>
    <w:rsid w:val="002C3BE7"/>
    <w:rsid w:val="002C50DA"/>
    <w:rsid w:val="002C7C32"/>
    <w:rsid w:val="002D40F5"/>
    <w:rsid w:val="002D4371"/>
    <w:rsid w:val="002D5558"/>
    <w:rsid w:val="002D6BB5"/>
    <w:rsid w:val="002D7DBA"/>
    <w:rsid w:val="002E09E0"/>
    <w:rsid w:val="002E1D48"/>
    <w:rsid w:val="002E28DB"/>
    <w:rsid w:val="002E5D13"/>
    <w:rsid w:val="002E7875"/>
    <w:rsid w:val="002F0663"/>
    <w:rsid w:val="002F367B"/>
    <w:rsid w:val="002F72E7"/>
    <w:rsid w:val="003006AE"/>
    <w:rsid w:val="003010B9"/>
    <w:rsid w:val="00303346"/>
    <w:rsid w:val="00307D47"/>
    <w:rsid w:val="00307E45"/>
    <w:rsid w:val="00315EA7"/>
    <w:rsid w:val="003172B7"/>
    <w:rsid w:val="003214F3"/>
    <w:rsid w:val="0032269D"/>
    <w:rsid w:val="00327083"/>
    <w:rsid w:val="00332582"/>
    <w:rsid w:val="0033329F"/>
    <w:rsid w:val="00333731"/>
    <w:rsid w:val="003439D1"/>
    <w:rsid w:val="00343A64"/>
    <w:rsid w:val="0034541C"/>
    <w:rsid w:val="00347D85"/>
    <w:rsid w:val="003662B9"/>
    <w:rsid w:val="003672FE"/>
    <w:rsid w:val="0036762D"/>
    <w:rsid w:val="00367982"/>
    <w:rsid w:val="00375D15"/>
    <w:rsid w:val="0037724F"/>
    <w:rsid w:val="00381AC1"/>
    <w:rsid w:val="00385B1E"/>
    <w:rsid w:val="00386DF0"/>
    <w:rsid w:val="0039076F"/>
    <w:rsid w:val="00392A53"/>
    <w:rsid w:val="0039327F"/>
    <w:rsid w:val="0039758F"/>
    <w:rsid w:val="003976FF"/>
    <w:rsid w:val="003A04C5"/>
    <w:rsid w:val="003A0DDF"/>
    <w:rsid w:val="003A24B1"/>
    <w:rsid w:val="003B0C13"/>
    <w:rsid w:val="003B0F54"/>
    <w:rsid w:val="003B1B13"/>
    <w:rsid w:val="003B1C8F"/>
    <w:rsid w:val="003C3287"/>
    <w:rsid w:val="003C528B"/>
    <w:rsid w:val="003C6794"/>
    <w:rsid w:val="003D032E"/>
    <w:rsid w:val="003D07F6"/>
    <w:rsid w:val="003F1AD8"/>
    <w:rsid w:val="003F2FBA"/>
    <w:rsid w:val="00400522"/>
    <w:rsid w:val="0040727A"/>
    <w:rsid w:val="00407E91"/>
    <w:rsid w:val="004101FD"/>
    <w:rsid w:val="00411419"/>
    <w:rsid w:val="004146AA"/>
    <w:rsid w:val="004159AC"/>
    <w:rsid w:val="0041745D"/>
    <w:rsid w:val="00424ECA"/>
    <w:rsid w:val="004261DB"/>
    <w:rsid w:val="00431F91"/>
    <w:rsid w:val="0043234E"/>
    <w:rsid w:val="00433053"/>
    <w:rsid w:val="00434DBA"/>
    <w:rsid w:val="00440B8C"/>
    <w:rsid w:val="004428C2"/>
    <w:rsid w:val="0045108B"/>
    <w:rsid w:val="0046042E"/>
    <w:rsid w:val="004631DC"/>
    <w:rsid w:val="004714FA"/>
    <w:rsid w:val="00481EC9"/>
    <w:rsid w:val="0048411C"/>
    <w:rsid w:val="00486095"/>
    <w:rsid w:val="00491256"/>
    <w:rsid w:val="00491DCE"/>
    <w:rsid w:val="0049347E"/>
    <w:rsid w:val="00493DE4"/>
    <w:rsid w:val="00495085"/>
    <w:rsid w:val="004955C9"/>
    <w:rsid w:val="00495A40"/>
    <w:rsid w:val="004A2BCE"/>
    <w:rsid w:val="004A32E0"/>
    <w:rsid w:val="004A4051"/>
    <w:rsid w:val="004A6FB6"/>
    <w:rsid w:val="004A7218"/>
    <w:rsid w:val="004A739E"/>
    <w:rsid w:val="004A7879"/>
    <w:rsid w:val="004B49A7"/>
    <w:rsid w:val="004B572E"/>
    <w:rsid w:val="004B5745"/>
    <w:rsid w:val="004C26C4"/>
    <w:rsid w:val="004C453B"/>
    <w:rsid w:val="004C47CA"/>
    <w:rsid w:val="004C68B2"/>
    <w:rsid w:val="004D2612"/>
    <w:rsid w:val="004D297F"/>
    <w:rsid w:val="004D61D6"/>
    <w:rsid w:val="004E14DD"/>
    <w:rsid w:val="004E15A1"/>
    <w:rsid w:val="004E2E38"/>
    <w:rsid w:val="004E3029"/>
    <w:rsid w:val="004E71F7"/>
    <w:rsid w:val="004E7642"/>
    <w:rsid w:val="004F3F98"/>
    <w:rsid w:val="004F736B"/>
    <w:rsid w:val="005021F2"/>
    <w:rsid w:val="0051043F"/>
    <w:rsid w:val="00511BCF"/>
    <w:rsid w:val="00513838"/>
    <w:rsid w:val="00515D0C"/>
    <w:rsid w:val="0051750F"/>
    <w:rsid w:val="0053016A"/>
    <w:rsid w:val="00533CF0"/>
    <w:rsid w:val="0054686E"/>
    <w:rsid w:val="00547EAD"/>
    <w:rsid w:val="00555937"/>
    <w:rsid w:val="00566BDB"/>
    <w:rsid w:val="00566C65"/>
    <w:rsid w:val="005704F5"/>
    <w:rsid w:val="00570746"/>
    <w:rsid w:val="0058060F"/>
    <w:rsid w:val="0058173D"/>
    <w:rsid w:val="0058376A"/>
    <w:rsid w:val="00583AF8"/>
    <w:rsid w:val="005847B5"/>
    <w:rsid w:val="00584DF0"/>
    <w:rsid w:val="00586E60"/>
    <w:rsid w:val="00593877"/>
    <w:rsid w:val="0059647A"/>
    <w:rsid w:val="005A24AE"/>
    <w:rsid w:val="005B0A89"/>
    <w:rsid w:val="005B4CDE"/>
    <w:rsid w:val="005B5775"/>
    <w:rsid w:val="005C1E8F"/>
    <w:rsid w:val="005C20EB"/>
    <w:rsid w:val="005C6A86"/>
    <w:rsid w:val="005D0660"/>
    <w:rsid w:val="005D19F8"/>
    <w:rsid w:val="005D3F20"/>
    <w:rsid w:val="005D5314"/>
    <w:rsid w:val="005D7B9E"/>
    <w:rsid w:val="005E4305"/>
    <w:rsid w:val="005E634A"/>
    <w:rsid w:val="005F27ED"/>
    <w:rsid w:val="005F2FBC"/>
    <w:rsid w:val="005F4221"/>
    <w:rsid w:val="005F528C"/>
    <w:rsid w:val="005F60E5"/>
    <w:rsid w:val="00604F78"/>
    <w:rsid w:val="00605BFA"/>
    <w:rsid w:val="00610F83"/>
    <w:rsid w:val="00611AE3"/>
    <w:rsid w:val="006165DE"/>
    <w:rsid w:val="006218F0"/>
    <w:rsid w:val="00621CC8"/>
    <w:rsid w:val="00623540"/>
    <w:rsid w:val="00624F36"/>
    <w:rsid w:val="00626424"/>
    <w:rsid w:val="006307BE"/>
    <w:rsid w:val="006342C6"/>
    <w:rsid w:val="006343A9"/>
    <w:rsid w:val="00651F47"/>
    <w:rsid w:val="00654B2A"/>
    <w:rsid w:val="00656308"/>
    <w:rsid w:val="00657AE0"/>
    <w:rsid w:val="00665FC3"/>
    <w:rsid w:val="0068383F"/>
    <w:rsid w:val="0068392B"/>
    <w:rsid w:val="006846F8"/>
    <w:rsid w:val="00684D08"/>
    <w:rsid w:val="0068526D"/>
    <w:rsid w:val="00691975"/>
    <w:rsid w:val="0069236A"/>
    <w:rsid w:val="00696FB8"/>
    <w:rsid w:val="006976F0"/>
    <w:rsid w:val="00697F58"/>
    <w:rsid w:val="006A31FB"/>
    <w:rsid w:val="006A33F9"/>
    <w:rsid w:val="006A51E8"/>
    <w:rsid w:val="006B1F90"/>
    <w:rsid w:val="006B20F5"/>
    <w:rsid w:val="006B7262"/>
    <w:rsid w:val="006C45A7"/>
    <w:rsid w:val="006D4ABC"/>
    <w:rsid w:val="006D6669"/>
    <w:rsid w:val="006E39CE"/>
    <w:rsid w:val="006E7214"/>
    <w:rsid w:val="006E7921"/>
    <w:rsid w:val="006F0883"/>
    <w:rsid w:val="006F09DC"/>
    <w:rsid w:val="006F350D"/>
    <w:rsid w:val="006F410C"/>
    <w:rsid w:val="00717172"/>
    <w:rsid w:val="007220EE"/>
    <w:rsid w:val="00724847"/>
    <w:rsid w:val="0073399F"/>
    <w:rsid w:val="00734635"/>
    <w:rsid w:val="00741AA4"/>
    <w:rsid w:val="00745E2B"/>
    <w:rsid w:val="0075083E"/>
    <w:rsid w:val="00752B8B"/>
    <w:rsid w:val="00756F57"/>
    <w:rsid w:val="00757FC0"/>
    <w:rsid w:val="00762C8D"/>
    <w:rsid w:val="0077267E"/>
    <w:rsid w:val="00772737"/>
    <w:rsid w:val="00773879"/>
    <w:rsid w:val="00777E37"/>
    <w:rsid w:val="00781018"/>
    <w:rsid w:val="00781AF9"/>
    <w:rsid w:val="00784080"/>
    <w:rsid w:val="007861B8"/>
    <w:rsid w:val="00787AFD"/>
    <w:rsid w:val="00792B16"/>
    <w:rsid w:val="00795507"/>
    <w:rsid w:val="007960BD"/>
    <w:rsid w:val="007A0CE0"/>
    <w:rsid w:val="007A2404"/>
    <w:rsid w:val="007A2C4C"/>
    <w:rsid w:val="007A4965"/>
    <w:rsid w:val="007A7AD9"/>
    <w:rsid w:val="007B020D"/>
    <w:rsid w:val="007B3F44"/>
    <w:rsid w:val="007B4E01"/>
    <w:rsid w:val="007B6F41"/>
    <w:rsid w:val="007C2632"/>
    <w:rsid w:val="007C5C80"/>
    <w:rsid w:val="007C6DC8"/>
    <w:rsid w:val="007D1079"/>
    <w:rsid w:val="007D26C6"/>
    <w:rsid w:val="007D3D8C"/>
    <w:rsid w:val="007D4A1F"/>
    <w:rsid w:val="007D6583"/>
    <w:rsid w:val="007E0CE5"/>
    <w:rsid w:val="007E14B7"/>
    <w:rsid w:val="007E6EA5"/>
    <w:rsid w:val="007E73DB"/>
    <w:rsid w:val="007F1267"/>
    <w:rsid w:val="007F5DFF"/>
    <w:rsid w:val="00801353"/>
    <w:rsid w:val="008069DA"/>
    <w:rsid w:val="0081113C"/>
    <w:rsid w:val="00813C94"/>
    <w:rsid w:val="00823189"/>
    <w:rsid w:val="00825D15"/>
    <w:rsid w:val="00830664"/>
    <w:rsid w:val="00833EEC"/>
    <w:rsid w:val="00835BA9"/>
    <w:rsid w:val="00836935"/>
    <w:rsid w:val="0084322C"/>
    <w:rsid w:val="00845B6E"/>
    <w:rsid w:val="00845CF9"/>
    <w:rsid w:val="00853EC9"/>
    <w:rsid w:val="00856B3B"/>
    <w:rsid w:val="00863D49"/>
    <w:rsid w:val="008738D3"/>
    <w:rsid w:val="0087496D"/>
    <w:rsid w:val="00875AC6"/>
    <w:rsid w:val="00877AFD"/>
    <w:rsid w:val="00883E1D"/>
    <w:rsid w:val="0089320A"/>
    <w:rsid w:val="008957C5"/>
    <w:rsid w:val="0089630D"/>
    <w:rsid w:val="008B032A"/>
    <w:rsid w:val="008C48BD"/>
    <w:rsid w:val="008C56C3"/>
    <w:rsid w:val="008C6CCD"/>
    <w:rsid w:val="008D179C"/>
    <w:rsid w:val="008D4477"/>
    <w:rsid w:val="008F2B80"/>
    <w:rsid w:val="008F4A27"/>
    <w:rsid w:val="008F6E69"/>
    <w:rsid w:val="0090211A"/>
    <w:rsid w:val="009063FB"/>
    <w:rsid w:val="00907D1A"/>
    <w:rsid w:val="009105A6"/>
    <w:rsid w:val="00913C12"/>
    <w:rsid w:val="00920074"/>
    <w:rsid w:val="00921188"/>
    <w:rsid w:val="009238C2"/>
    <w:rsid w:val="00924CC8"/>
    <w:rsid w:val="009331A1"/>
    <w:rsid w:val="009403CE"/>
    <w:rsid w:val="00941ED5"/>
    <w:rsid w:val="00945768"/>
    <w:rsid w:val="009475F6"/>
    <w:rsid w:val="00952804"/>
    <w:rsid w:val="009562EC"/>
    <w:rsid w:val="009648FB"/>
    <w:rsid w:val="00965DBE"/>
    <w:rsid w:val="00966B20"/>
    <w:rsid w:val="00970038"/>
    <w:rsid w:val="00970FAD"/>
    <w:rsid w:val="00975ABD"/>
    <w:rsid w:val="00977119"/>
    <w:rsid w:val="009815B1"/>
    <w:rsid w:val="00990504"/>
    <w:rsid w:val="00991DEC"/>
    <w:rsid w:val="009974A7"/>
    <w:rsid w:val="009A04E0"/>
    <w:rsid w:val="009A1A5B"/>
    <w:rsid w:val="009A1CE6"/>
    <w:rsid w:val="009A2262"/>
    <w:rsid w:val="009A22F7"/>
    <w:rsid w:val="009A2E08"/>
    <w:rsid w:val="009A32DC"/>
    <w:rsid w:val="009A65F9"/>
    <w:rsid w:val="009B19EF"/>
    <w:rsid w:val="009B609D"/>
    <w:rsid w:val="009C088A"/>
    <w:rsid w:val="009C0DFD"/>
    <w:rsid w:val="009C0F9F"/>
    <w:rsid w:val="009C728D"/>
    <w:rsid w:val="009D18E2"/>
    <w:rsid w:val="009D7628"/>
    <w:rsid w:val="009E2518"/>
    <w:rsid w:val="009F3887"/>
    <w:rsid w:val="009F43A7"/>
    <w:rsid w:val="00A01B11"/>
    <w:rsid w:val="00A0209B"/>
    <w:rsid w:val="00A110EC"/>
    <w:rsid w:val="00A17C30"/>
    <w:rsid w:val="00A203C3"/>
    <w:rsid w:val="00A20972"/>
    <w:rsid w:val="00A21736"/>
    <w:rsid w:val="00A21A21"/>
    <w:rsid w:val="00A32197"/>
    <w:rsid w:val="00A33986"/>
    <w:rsid w:val="00A3429F"/>
    <w:rsid w:val="00A36F9A"/>
    <w:rsid w:val="00A47206"/>
    <w:rsid w:val="00A534CF"/>
    <w:rsid w:val="00A55290"/>
    <w:rsid w:val="00A612A9"/>
    <w:rsid w:val="00A6399F"/>
    <w:rsid w:val="00A7541C"/>
    <w:rsid w:val="00A7657F"/>
    <w:rsid w:val="00A76996"/>
    <w:rsid w:val="00A77803"/>
    <w:rsid w:val="00A8076F"/>
    <w:rsid w:val="00A821ED"/>
    <w:rsid w:val="00A837CA"/>
    <w:rsid w:val="00A93621"/>
    <w:rsid w:val="00A956E1"/>
    <w:rsid w:val="00AA4596"/>
    <w:rsid w:val="00AA5B20"/>
    <w:rsid w:val="00AB0932"/>
    <w:rsid w:val="00AB4FC7"/>
    <w:rsid w:val="00AB6548"/>
    <w:rsid w:val="00AC27FC"/>
    <w:rsid w:val="00AC28A9"/>
    <w:rsid w:val="00AC2C9D"/>
    <w:rsid w:val="00AC60FA"/>
    <w:rsid w:val="00AD5D0B"/>
    <w:rsid w:val="00AD60C9"/>
    <w:rsid w:val="00AD74DC"/>
    <w:rsid w:val="00AD7B07"/>
    <w:rsid w:val="00AE38C3"/>
    <w:rsid w:val="00AE38DC"/>
    <w:rsid w:val="00AF1944"/>
    <w:rsid w:val="00AF26CA"/>
    <w:rsid w:val="00AF3F4E"/>
    <w:rsid w:val="00AF61F8"/>
    <w:rsid w:val="00B011E1"/>
    <w:rsid w:val="00B02BFF"/>
    <w:rsid w:val="00B0468C"/>
    <w:rsid w:val="00B07601"/>
    <w:rsid w:val="00B15ED3"/>
    <w:rsid w:val="00B17F71"/>
    <w:rsid w:val="00B3131F"/>
    <w:rsid w:val="00B34F5E"/>
    <w:rsid w:val="00B3556C"/>
    <w:rsid w:val="00B3640D"/>
    <w:rsid w:val="00B36E80"/>
    <w:rsid w:val="00B40689"/>
    <w:rsid w:val="00B46A19"/>
    <w:rsid w:val="00B47C9F"/>
    <w:rsid w:val="00B51C8B"/>
    <w:rsid w:val="00B55CCB"/>
    <w:rsid w:val="00B61A4D"/>
    <w:rsid w:val="00B727CF"/>
    <w:rsid w:val="00B76254"/>
    <w:rsid w:val="00B83683"/>
    <w:rsid w:val="00B83B65"/>
    <w:rsid w:val="00B97EFD"/>
    <w:rsid w:val="00BA3017"/>
    <w:rsid w:val="00BA4E75"/>
    <w:rsid w:val="00BA6199"/>
    <w:rsid w:val="00BB13F3"/>
    <w:rsid w:val="00BB226C"/>
    <w:rsid w:val="00BC3515"/>
    <w:rsid w:val="00BC5267"/>
    <w:rsid w:val="00BC5342"/>
    <w:rsid w:val="00BC72E0"/>
    <w:rsid w:val="00BD2A57"/>
    <w:rsid w:val="00BD321C"/>
    <w:rsid w:val="00BD7BBE"/>
    <w:rsid w:val="00BE0597"/>
    <w:rsid w:val="00BE2D4A"/>
    <w:rsid w:val="00BE4FBB"/>
    <w:rsid w:val="00BE651A"/>
    <w:rsid w:val="00BE687D"/>
    <w:rsid w:val="00BF0D07"/>
    <w:rsid w:val="00BF4452"/>
    <w:rsid w:val="00BF5A0F"/>
    <w:rsid w:val="00C00282"/>
    <w:rsid w:val="00C00792"/>
    <w:rsid w:val="00C021F4"/>
    <w:rsid w:val="00C03773"/>
    <w:rsid w:val="00C041B5"/>
    <w:rsid w:val="00C122E6"/>
    <w:rsid w:val="00C1743E"/>
    <w:rsid w:val="00C2267C"/>
    <w:rsid w:val="00C22E91"/>
    <w:rsid w:val="00C2779A"/>
    <w:rsid w:val="00C4004F"/>
    <w:rsid w:val="00C40443"/>
    <w:rsid w:val="00C4371D"/>
    <w:rsid w:val="00C47C59"/>
    <w:rsid w:val="00C537BA"/>
    <w:rsid w:val="00C537CE"/>
    <w:rsid w:val="00C56B18"/>
    <w:rsid w:val="00C65ED6"/>
    <w:rsid w:val="00C81A4C"/>
    <w:rsid w:val="00C831F8"/>
    <w:rsid w:val="00C848B7"/>
    <w:rsid w:val="00C94ACB"/>
    <w:rsid w:val="00CA1A3D"/>
    <w:rsid w:val="00CA27AA"/>
    <w:rsid w:val="00CA59FC"/>
    <w:rsid w:val="00CB4CD5"/>
    <w:rsid w:val="00CB4F7E"/>
    <w:rsid w:val="00CD1336"/>
    <w:rsid w:val="00CD6E50"/>
    <w:rsid w:val="00CE2BE5"/>
    <w:rsid w:val="00CE3496"/>
    <w:rsid w:val="00CE50EA"/>
    <w:rsid w:val="00CE5F56"/>
    <w:rsid w:val="00CF3ADD"/>
    <w:rsid w:val="00D02D34"/>
    <w:rsid w:val="00D0578F"/>
    <w:rsid w:val="00D058C7"/>
    <w:rsid w:val="00D05B7E"/>
    <w:rsid w:val="00D069D2"/>
    <w:rsid w:val="00D06C63"/>
    <w:rsid w:val="00D1067A"/>
    <w:rsid w:val="00D1257A"/>
    <w:rsid w:val="00D13022"/>
    <w:rsid w:val="00D1553C"/>
    <w:rsid w:val="00D1670A"/>
    <w:rsid w:val="00D20A81"/>
    <w:rsid w:val="00D21207"/>
    <w:rsid w:val="00D24952"/>
    <w:rsid w:val="00D2701C"/>
    <w:rsid w:val="00D30C8A"/>
    <w:rsid w:val="00D33A29"/>
    <w:rsid w:val="00D351B0"/>
    <w:rsid w:val="00D470E1"/>
    <w:rsid w:val="00D56FF2"/>
    <w:rsid w:val="00D5740B"/>
    <w:rsid w:val="00D57727"/>
    <w:rsid w:val="00D63AE9"/>
    <w:rsid w:val="00D66717"/>
    <w:rsid w:val="00D6733B"/>
    <w:rsid w:val="00D67E85"/>
    <w:rsid w:val="00D706B2"/>
    <w:rsid w:val="00D72E16"/>
    <w:rsid w:val="00D7378B"/>
    <w:rsid w:val="00D737A3"/>
    <w:rsid w:val="00D74535"/>
    <w:rsid w:val="00D74806"/>
    <w:rsid w:val="00D808A7"/>
    <w:rsid w:val="00D82347"/>
    <w:rsid w:val="00D8353B"/>
    <w:rsid w:val="00D83F31"/>
    <w:rsid w:val="00D85012"/>
    <w:rsid w:val="00D91791"/>
    <w:rsid w:val="00D91A90"/>
    <w:rsid w:val="00D91C53"/>
    <w:rsid w:val="00D93C89"/>
    <w:rsid w:val="00DA0A95"/>
    <w:rsid w:val="00DA4EFA"/>
    <w:rsid w:val="00DB5066"/>
    <w:rsid w:val="00DB6C20"/>
    <w:rsid w:val="00DB76B6"/>
    <w:rsid w:val="00DC549E"/>
    <w:rsid w:val="00DC58AF"/>
    <w:rsid w:val="00DC6DB9"/>
    <w:rsid w:val="00DD1678"/>
    <w:rsid w:val="00DD4404"/>
    <w:rsid w:val="00DD6157"/>
    <w:rsid w:val="00DE047B"/>
    <w:rsid w:val="00DE0A21"/>
    <w:rsid w:val="00E008D8"/>
    <w:rsid w:val="00E07068"/>
    <w:rsid w:val="00E07F7C"/>
    <w:rsid w:val="00E24305"/>
    <w:rsid w:val="00E24F49"/>
    <w:rsid w:val="00E30E9C"/>
    <w:rsid w:val="00E32C47"/>
    <w:rsid w:val="00E3304B"/>
    <w:rsid w:val="00E37CC1"/>
    <w:rsid w:val="00E43B0E"/>
    <w:rsid w:val="00E461C6"/>
    <w:rsid w:val="00E51A8C"/>
    <w:rsid w:val="00E53374"/>
    <w:rsid w:val="00E56077"/>
    <w:rsid w:val="00E57CBB"/>
    <w:rsid w:val="00E645F8"/>
    <w:rsid w:val="00E64F76"/>
    <w:rsid w:val="00E764D6"/>
    <w:rsid w:val="00E86209"/>
    <w:rsid w:val="00E90704"/>
    <w:rsid w:val="00E93182"/>
    <w:rsid w:val="00EA053E"/>
    <w:rsid w:val="00EA09EC"/>
    <w:rsid w:val="00EA22E3"/>
    <w:rsid w:val="00EA2564"/>
    <w:rsid w:val="00EA2B30"/>
    <w:rsid w:val="00EA30A6"/>
    <w:rsid w:val="00EA59E5"/>
    <w:rsid w:val="00EB1986"/>
    <w:rsid w:val="00EB39A6"/>
    <w:rsid w:val="00EB4CA2"/>
    <w:rsid w:val="00EB687C"/>
    <w:rsid w:val="00EC01F3"/>
    <w:rsid w:val="00EC2C9C"/>
    <w:rsid w:val="00EC372C"/>
    <w:rsid w:val="00EC3962"/>
    <w:rsid w:val="00EC62C2"/>
    <w:rsid w:val="00ED14F6"/>
    <w:rsid w:val="00ED2829"/>
    <w:rsid w:val="00ED5243"/>
    <w:rsid w:val="00ED7A50"/>
    <w:rsid w:val="00EE17F1"/>
    <w:rsid w:val="00EE2C7C"/>
    <w:rsid w:val="00EE3A21"/>
    <w:rsid w:val="00EE658D"/>
    <w:rsid w:val="00EE6939"/>
    <w:rsid w:val="00EF2EEC"/>
    <w:rsid w:val="00EF4650"/>
    <w:rsid w:val="00EF6611"/>
    <w:rsid w:val="00F01F5A"/>
    <w:rsid w:val="00F04721"/>
    <w:rsid w:val="00F047B7"/>
    <w:rsid w:val="00F05EAC"/>
    <w:rsid w:val="00F07F01"/>
    <w:rsid w:val="00F106A3"/>
    <w:rsid w:val="00F14C1E"/>
    <w:rsid w:val="00F15B62"/>
    <w:rsid w:val="00F16617"/>
    <w:rsid w:val="00F16D7C"/>
    <w:rsid w:val="00F20235"/>
    <w:rsid w:val="00F22BBB"/>
    <w:rsid w:val="00F23D7D"/>
    <w:rsid w:val="00F32812"/>
    <w:rsid w:val="00F34DFF"/>
    <w:rsid w:val="00F41BB4"/>
    <w:rsid w:val="00F5378A"/>
    <w:rsid w:val="00F544C6"/>
    <w:rsid w:val="00F5524B"/>
    <w:rsid w:val="00F56EE0"/>
    <w:rsid w:val="00F60852"/>
    <w:rsid w:val="00F62446"/>
    <w:rsid w:val="00F6269C"/>
    <w:rsid w:val="00F62A65"/>
    <w:rsid w:val="00F64560"/>
    <w:rsid w:val="00F7102B"/>
    <w:rsid w:val="00F720EE"/>
    <w:rsid w:val="00F725F8"/>
    <w:rsid w:val="00F72FED"/>
    <w:rsid w:val="00F7685A"/>
    <w:rsid w:val="00F76D36"/>
    <w:rsid w:val="00F83762"/>
    <w:rsid w:val="00F85567"/>
    <w:rsid w:val="00F86722"/>
    <w:rsid w:val="00F96099"/>
    <w:rsid w:val="00FA2C7F"/>
    <w:rsid w:val="00FA33BB"/>
    <w:rsid w:val="00FA3511"/>
    <w:rsid w:val="00FA6712"/>
    <w:rsid w:val="00FB0737"/>
    <w:rsid w:val="00FB186A"/>
    <w:rsid w:val="00FB6CA3"/>
    <w:rsid w:val="00FC07C1"/>
    <w:rsid w:val="00FC6057"/>
    <w:rsid w:val="00FD1440"/>
    <w:rsid w:val="00FD6BFD"/>
    <w:rsid w:val="00FE0971"/>
    <w:rsid w:val="00FE1CFD"/>
    <w:rsid w:val="00FE3CB7"/>
    <w:rsid w:val="00FE5799"/>
    <w:rsid w:val="00FE5D86"/>
    <w:rsid w:val="00FE74C0"/>
    <w:rsid w:val="00FF0592"/>
    <w:rsid w:val="00FF5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fillcolor="#00b050" stroke="f">
      <v:fill color="#00b050"/>
      <v:stroke on="f"/>
    </o:shapedefaults>
    <o:shapelayout v:ext="edit">
      <o:idmap v:ext="edit" data="1"/>
      <o:rules v:ext="edit">
        <o:r id="V:Rule13" type="connector" idref="#AutoShape 115"/>
        <o:r id="V:Rule14" type="connector" idref="#AutoShape 116"/>
        <o:r id="V:Rule15" type="connector" idref="#AutoShape 120"/>
        <o:r id="V:Rule16" type="connector" idref="#AutoShape 117"/>
        <o:r id="V:Rule17" type="connector" idref="#AutoShape 255"/>
        <o:r id="V:Rule18" type="connector" idref="#AutoShape 118"/>
        <o:r id="V:Rule19" type="connector" idref="#_x0000_s1051"/>
        <o:r id="V:Rule20" type="connector" idref="#AutoShape 119"/>
        <o:r id="V:Rule21" type="connector" idref="#AutoShape 134"/>
        <o:r id="V:Rule22" type="connector" idref="#AutoShape 254"/>
        <o:r id="V:Rule23" type="connector" idref="#AutoShape 121"/>
        <o:r id="V:Rule24" type="connector" idref="#AutoShape 2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C8B"/>
    <w:rPr>
      <w:sz w:val="24"/>
    </w:rPr>
  </w:style>
  <w:style w:type="paragraph" w:styleId="Heading1">
    <w:name w:val="heading 1"/>
    <w:basedOn w:val="Normal"/>
    <w:next w:val="Normal"/>
    <w:qFormat/>
    <w:rsid w:val="00006C8B"/>
    <w:pPr>
      <w:keepNext/>
      <w:numPr>
        <w:numId w:val="2"/>
      </w:numPr>
      <w:jc w:val="center"/>
      <w:outlineLvl w:val="0"/>
    </w:pPr>
    <w:rPr>
      <w:b/>
      <w:sz w:val="48"/>
    </w:rPr>
  </w:style>
  <w:style w:type="paragraph" w:styleId="Heading2">
    <w:name w:val="heading 2"/>
    <w:basedOn w:val="Normal"/>
    <w:next w:val="Normal"/>
    <w:qFormat/>
    <w:rsid w:val="00006C8B"/>
    <w:pPr>
      <w:keepNext/>
      <w:numPr>
        <w:ilvl w:val="1"/>
        <w:numId w:val="2"/>
      </w:numPr>
      <w:jc w:val="center"/>
      <w:outlineLvl w:val="1"/>
    </w:pPr>
    <w:rPr>
      <w:sz w:val="48"/>
    </w:rPr>
  </w:style>
  <w:style w:type="paragraph" w:styleId="Heading3">
    <w:name w:val="heading 3"/>
    <w:basedOn w:val="Normal"/>
    <w:next w:val="Normal"/>
    <w:link w:val="Heading3Char"/>
    <w:uiPriority w:val="9"/>
    <w:unhideWhenUsed/>
    <w:qFormat/>
    <w:rsid w:val="00813C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06C8B"/>
    <w:pPr>
      <w:tabs>
        <w:tab w:val="center" w:pos="4320"/>
        <w:tab w:val="right" w:pos="8640"/>
      </w:tabs>
    </w:pPr>
  </w:style>
  <w:style w:type="character" w:customStyle="1" w:styleId="HeaderChar">
    <w:name w:val="Header Char"/>
    <w:link w:val="Header"/>
    <w:uiPriority w:val="99"/>
    <w:rsid w:val="00651F47"/>
    <w:rPr>
      <w:sz w:val="24"/>
      <w:lang w:val="en-US" w:eastAsia="en-US"/>
    </w:rPr>
  </w:style>
  <w:style w:type="paragraph" w:styleId="Footer">
    <w:name w:val="footer"/>
    <w:basedOn w:val="Normal"/>
    <w:link w:val="FooterChar"/>
    <w:uiPriority w:val="99"/>
    <w:rsid w:val="00006C8B"/>
    <w:pPr>
      <w:tabs>
        <w:tab w:val="center" w:pos="4320"/>
        <w:tab w:val="right" w:pos="8640"/>
      </w:tabs>
    </w:pPr>
  </w:style>
  <w:style w:type="paragraph" w:styleId="BodyTextIndent">
    <w:name w:val="Body Text Indent"/>
    <w:basedOn w:val="Normal"/>
    <w:link w:val="BodyTextIndentChar"/>
    <w:rsid w:val="00006C8B"/>
    <w:pPr>
      <w:ind w:left="360"/>
    </w:pPr>
  </w:style>
  <w:style w:type="character" w:customStyle="1" w:styleId="BodyTextIndentChar">
    <w:name w:val="Body Text Indent Char"/>
    <w:link w:val="BodyTextIndent"/>
    <w:rsid w:val="003B0C13"/>
    <w:rPr>
      <w:sz w:val="24"/>
    </w:rPr>
  </w:style>
  <w:style w:type="paragraph" w:styleId="BodyText">
    <w:name w:val="Body Text"/>
    <w:basedOn w:val="Normal"/>
    <w:rsid w:val="00006C8B"/>
    <w:pPr>
      <w:jc w:val="both"/>
    </w:pPr>
    <w:rPr>
      <w:sz w:val="22"/>
    </w:rPr>
  </w:style>
  <w:style w:type="paragraph" w:customStyle="1" w:styleId="Para1">
    <w:name w:val="Para 1"/>
    <w:basedOn w:val="Normal"/>
    <w:rsid w:val="00006C8B"/>
    <w:pPr>
      <w:tabs>
        <w:tab w:val="left" w:pos="1701"/>
        <w:tab w:val="left" w:pos="2268"/>
        <w:tab w:val="left" w:pos="2835"/>
        <w:tab w:val="left" w:pos="3402"/>
        <w:tab w:val="left" w:pos="3969"/>
      </w:tabs>
      <w:spacing w:line="280" w:lineRule="exact"/>
      <w:ind w:left="1134"/>
      <w:jc w:val="both"/>
    </w:pPr>
    <w:rPr>
      <w:sz w:val="22"/>
      <w:lang w:val="en-GB"/>
    </w:rPr>
  </w:style>
  <w:style w:type="paragraph" w:styleId="TOC1">
    <w:name w:val="toc 1"/>
    <w:basedOn w:val="Normal"/>
    <w:next w:val="Normal"/>
    <w:autoRedefine/>
    <w:semiHidden/>
    <w:rsid w:val="00006C8B"/>
    <w:pPr>
      <w:tabs>
        <w:tab w:val="right" w:pos="9071"/>
      </w:tabs>
      <w:spacing w:before="120" w:after="120" w:line="280" w:lineRule="exact"/>
      <w:ind w:left="567" w:hanging="567"/>
      <w:jc w:val="both"/>
    </w:pPr>
    <w:rPr>
      <w:rFonts w:ascii="Times New Roman Bold" w:hAnsi="Times New Roman Bold"/>
      <w:b/>
      <w:sz w:val="22"/>
      <w:lang w:val="en-GB"/>
    </w:rPr>
  </w:style>
  <w:style w:type="paragraph" w:styleId="BodyText2">
    <w:name w:val="Body Text 2"/>
    <w:basedOn w:val="Normal"/>
    <w:rsid w:val="00006C8B"/>
    <w:rPr>
      <w:sz w:val="20"/>
    </w:rPr>
  </w:style>
  <w:style w:type="paragraph" w:styleId="ListParagraph">
    <w:name w:val="List Paragraph"/>
    <w:basedOn w:val="Normal"/>
    <w:uiPriority w:val="34"/>
    <w:qFormat/>
    <w:rsid w:val="00A77803"/>
    <w:pPr>
      <w:ind w:left="720"/>
    </w:pPr>
  </w:style>
  <w:style w:type="paragraph" w:styleId="BodyTextIndent2">
    <w:name w:val="Body Text Indent 2"/>
    <w:basedOn w:val="Normal"/>
    <w:link w:val="BodyTextIndent2Char"/>
    <w:uiPriority w:val="99"/>
    <w:semiHidden/>
    <w:unhideWhenUsed/>
    <w:rsid w:val="006A31FB"/>
    <w:pPr>
      <w:spacing w:after="120" w:line="480" w:lineRule="auto"/>
      <w:ind w:left="283"/>
    </w:pPr>
  </w:style>
  <w:style w:type="character" w:customStyle="1" w:styleId="BodyTextIndent2Char">
    <w:name w:val="Body Text Indent 2 Char"/>
    <w:link w:val="BodyTextIndent2"/>
    <w:uiPriority w:val="99"/>
    <w:semiHidden/>
    <w:rsid w:val="006A31FB"/>
    <w:rPr>
      <w:sz w:val="24"/>
      <w:lang w:val="en-US" w:eastAsia="en-US"/>
    </w:rPr>
  </w:style>
  <w:style w:type="paragraph" w:styleId="BalloonText">
    <w:name w:val="Balloon Text"/>
    <w:basedOn w:val="Normal"/>
    <w:link w:val="BalloonTextChar"/>
    <w:uiPriority w:val="99"/>
    <w:semiHidden/>
    <w:unhideWhenUsed/>
    <w:rsid w:val="00D1670A"/>
    <w:rPr>
      <w:rFonts w:ascii="Tahoma" w:hAnsi="Tahoma"/>
      <w:sz w:val="16"/>
      <w:szCs w:val="16"/>
    </w:rPr>
  </w:style>
  <w:style w:type="character" w:customStyle="1" w:styleId="BalloonTextChar">
    <w:name w:val="Balloon Text Char"/>
    <w:link w:val="BalloonText"/>
    <w:uiPriority w:val="99"/>
    <w:semiHidden/>
    <w:rsid w:val="00D1670A"/>
    <w:rPr>
      <w:rFonts w:ascii="Tahoma" w:hAnsi="Tahoma" w:cs="Tahoma"/>
      <w:sz w:val="16"/>
      <w:szCs w:val="16"/>
    </w:rPr>
  </w:style>
  <w:style w:type="paragraph" w:styleId="Revision">
    <w:name w:val="Revision"/>
    <w:hidden/>
    <w:uiPriority w:val="99"/>
    <w:semiHidden/>
    <w:rsid w:val="00F04721"/>
    <w:rPr>
      <w:sz w:val="24"/>
    </w:rPr>
  </w:style>
  <w:style w:type="table" w:styleId="TableGrid">
    <w:name w:val="Table Grid"/>
    <w:basedOn w:val="TableNormal"/>
    <w:uiPriority w:val="59"/>
    <w:rsid w:val="00375D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msonormal">
    <w:name w:val="x_msonormal"/>
    <w:basedOn w:val="Normal"/>
    <w:rsid w:val="00651F47"/>
    <w:pPr>
      <w:spacing w:before="100" w:beforeAutospacing="1" w:after="100" w:afterAutospacing="1"/>
    </w:pPr>
    <w:rPr>
      <w:szCs w:val="24"/>
    </w:rPr>
  </w:style>
  <w:style w:type="character" w:styleId="Hyperlink">
    <w:name w:val="Hyperlink"/>
    <w:rsid w:val="00651F47"/>
    <w:rPr>
      <w:color w:val="0000FF"/>
      <w:u w:val="single"/>
    </w:rPr>
  </w:style>
  <w:style w:type="paragraph" w:customStyle="1" w:styleId="Default">
    <w:name w:val="Default"/>
    <w:rsid w:val="00651F47"/>
    <w:pPr>
      <w:autoSpaceDE w:val="0"/>
      <w:autoSpaceDN w:val="0"/>
      <w:adjustRightInd w:val="0"/>
    </w:pPr>
    <w:rPr>
      <w:rFonts w:ascii="Calibri" w:hAnsi="Calibri" w:cs="Calibri"/>
      <w:color w:val="000000"/>
      <w:sz w:val="24"/>
      <w:szCs w:val="24"/>
    </w:rPr>
  </w:style>
  <w:style w:type="paragraph" w:customStyle="1" w:styleId="xl63">
    <w:name w:val="xl63"/>
    <w:basedOn w:val="Normal"/>
    <w:rsid w:val="00651F47"/>
    <w:pPr>
      <w:shd w:val="clear" w:color="000000" w:fill="C5D9F1"/>
      <w:spacing w:before="100" w:beforeAutospacing="1" w:after="100" w:afterAutospacing="1"/>
    </w:pPr>
    <w:rPr>
      <w:szCs w:val="24"/>
    </w:rPr>
  </w:style>
  <w:style w:type="paragraph" w:customStyle="1" w:styleId="xl64">
    <w:name w:val="xl64"/>
    <w:basedOn w:val="Normal"/>
    <w:rsid w:val="00651F4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Cs w:val="24"/>
    </w:rPr>
  </w:style>
  <w:style w:type="paragraph" w:customStyle="1" w:styleId="xl65">
    <w:name w:val="xl65"/>
    <w:basedOn w:val="Normal"/>
    <w:rsid w:val="00651F47"/>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pPr>
    <w:rPr>
      <w:szCs w:val="24"/>
    </w:rPr>
  </w:style>
  <w:style w:type="paragraph" w:customStyle="1" w:styleId="xl66">
    <w:name w:val="xl66"/>
    <w:basedOn w:val="Normal"/>
    <w:rsid w:val="00651F4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Cs w:val="24"/>
    </w:rPr>
  </w:style>
  <w:style w:type="table" w:styleId="LightGrid-Accent6">
    <w:name w:val="Light Grid Accent 6"/>
    <w:basedOn w:val="TableNormal"/>
    <w:uiPriority w:val="62"/>
    <w:rsid w:val="00D02D3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character" w:styleId="FollowedHyperlink">
    <w:name w:val="FollowedHyperlink"/>
    <w:uiPriority w:val="99"/>
    <w:semiHidden/>
    <w:unhideWhenUsed/>
    <w:rsid w:val="00D02D34"/>
    <w:rPr>
      <w:color w:val="800080"/>
      <w:u w:val="single"/>
    </w:rPr>
  </w:style>
  <w:style w:type="paragraph" w:customStyle="1" w:styleId="xl67">
    <w:name w:val="xl67"/>
    <w:basedOn w:val="Normal"/>
    <w:rsid w:val="006E7214"/>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pPr>
    <w:rPr>
      <w:szCs w:val="24"/>
    </w:rPr>
  </w:style>
  <w:style w:type="paragraph" w:customStyle="1" w:styleId="xl68">
    <w:name w:val="xl68"/>
    <w:basedOn w:val="Normal"/>
    <w:rsid w:val="006E7214"/>
    <w:pPr>
      <w:shd w:val="clear" w:color="000000" w:fill="C5D9F1"/>
      <w:spacing w:before="100" w:beforeAutospacing="1" w:after="100" w:afterAutospacing="1"/>
      <w:jc w:val="center"/>
    </w:pPr>
    <w:rPr>
      <w:szCs w:val="24"/>
    </w:rPr>
  </w:style>
  <w:style w:type="character" w:customStyle="1" w:styleId="FooterChar">
    <w:name w:val="Footer Char"/>
    <w:link w:val="Footer"/>
    <w:uiPriority w:val="99"/>
    <w:rsid w:val="00856B3B"/>
    <w:rPr>
      <w:sz w:val="24"/>
    </w:rPr>
  </w:style>
  <w:style w:type="character" w:styleId="CommentReference">
    <w:name w:val="annotation reference"/>
    <w:uiPriority w:val="99"/>
    <w:semiHidden/>
    <w:unhideWhenUsed/>
    <w:rsid w:val="005E4305"/>
    <w:rPr>
      <w:sz w:val="16"/>
      <w:szCs w:val="16"/>
    </w:rPr>
  </w:style>
  <w:style w:type="paragraph" w:styleId="CommentText">
    <w:name w:val="annotation text"/>
    <w:basedOn w:val="Normal"/>
    <w:link w:val="CommentTextChar"/>
    <w:uiPriority w:val="99"/>
    <w:semiHidden/>
    <w:unhideWhenUsed/>
    <w:rsid w:val="005E4305"/>
    <w:rPr>
      <w:sz w:val="20"/>
    </w:rPr>
  </w:style>
  <w:style w:type="character" w:customStyle="1" w:styleId="CommentTextChar">
    <w:name w:val="Comment Text Char"/>
    <w:basedOn w:val="DefaultParagraphFont"/>
    <w:link w:val="CommentText"/>
    <w:uiPriority w:val="99"/>
    <w:semiHidden/>
    <w:rsid w:val="005E4305"/>
  </w:style>
  <w:style w:type="paragraph" w:styleId="CommentSubject">
    <w:name w:val="annotation subject"/>
    <w:basedOn w:val="CommentText"/>
    <w:next w:val="CommentText"/>
    <w:link w:val="CommentSubjectChar"/>
    <w:uiPriority w:val="99"/>
    <w:semiHidden/>
    <w:unhideWhenUsed/>
    <w:rsid w:val="005E4305"/>
    <w:rPr>
      <w:b/>
      <w:bCs/>
    </w:rPr>
  </w:style>
  <w:style w:type="character" w:customStyle="1" w:styleId="CommentSubjectChar">
    <w:name w:val="Comment Subject Char"/>
    <w:link w:val="CommentSubject"/>
    <w:uiPriority w:val="99"/>
    <w:semiHidden/>
    <w:rsid w:val="005E4305"/>
    <w:rPr>
      <w:b/>
      <w:bCs/>
    </w:rPr>
  </w:style>
  <w:style w:type="paragraph" w:styleId="NoSpacing">
    <w:name w:val="No Spacing"/>
    <w:link w:val="NoSpacingChar"/>
    <w:uiPriority w:val="1"/>
    <w:qFormat/>
    <w:rsid w:val="00623540"/>
    <w:rPr>
      <w:rFonts w:ascii="Calibri" w:eastAsia="MS Mincho" w:hAnsi="Calibri" w:cs="Arial"/>
      <w:sz w:val="22"/>
      <w:szCs w:val="22"/>
      <w:lang w:eastAsia="ja-JP"/>
    </w:rPr>
  </w:style>
  <w:style w:type="character" w:customStyle="1" w:styleId="NoSpacingChar">
    <w:name w:val="No Spacing Char"/>
    <w:link w:val="NoSpacing"/>
    <w:uiPriority w:val="1"/>
    <w:rsid w:val="00623540"/>
    <w:rPr>
      <w:rFonts w:ascii="Calibri" w:eastAsia="MS Mincho" w:hAnsi="Calibri" w:cs="Arial"/>
      <w:sz w:val="22"/>
      <w:szCs w:val="22"/>
      <w:lang w:eastAsia="ja-JP"/>
    </w:rPr>
  </w:style>
  <w:style w:type="character" w:customStyle="1" w:styleId="shorttext">
    <w:name w:val="short_text"/>
    <w:rsid w:val="00ED7A50"/>
  </w:style>
  <w:style w:type="character" w:customStyle="1" w:styleId="hps">
    <w:name w:val="hps"/>
    <w:rsid w:val="00ED7A50"/>
  </w:style>
  <w:style w:type="character" w:customStyle="1" w:styleId="Heading3Char">
    <w:name w:val="Heading 3 Char"/>
    <w:basedOn w:val="DefaultParagraphFont"/>
    <w:link w:val="Heading3"/>
    <w:uiPriority w:val="9"/>
    <w:rsid w:val="00813C94"/>
    <w:rPr>
      <w:rFonts w:asciiTheme="majorHAnsi" w:eastAsiaTheme="majorEastAsia" w:hAnsiTheme="majorHAnsi" w:cstheme="majorBidi"/>
      <w:b/>
      <w:bCs/>
      <w:color w:val="4F81BD"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numPr>
        <w:numId w:val="2"/>
      </w:numPr>
      <w:jc w:val="center"/>
      <w:outlineLvl w:val="0"/>
    </w:pPr>
    <w:rPr>
      <w:b/>
      <w:sz w:val="48"/>
    </w:rPr>
  </w:style>
  <w:style w:type="paragraph" w:styleId="Heading2">
    <w:name w:val="heading 2"/>
    <w:basedOn w:val="Normal"/>
    <w:next w:val="Normal"/>
    <w:qFormat/>
    <w:pPr>
      <w:keepNext/>
      <w:numPr>
        <w:ilvl w:val="1"/>
        <w:numId w:val="2"/>
      </w:numPr>
      <w:jc w:val="center"/>
      <w:outlineLvl w:val="1"/>
    </w:pPr>
    <w:rPr>
      <w:sz w:val="48"/>
    </w:rPr>
  </w:style>
  <w:style w:type="paragraph" w:styleId="Heading3">
    <w:name w:val="heading 3"/>
    <w:basedOn w:val="Normal"/>
    <w:next w:val="Normal"/>
    <w:link w:val="Heading3Char"/>
    <w:uiPriority w:val="9"/>
    <w:unhideWhenUsed/>
    <w:qFormat/>
    <w:rsid w:val="00813C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sid w:val="00651F47"/>
    <w:rPr>
      <w:sz w:val="24"/>
      <w:lang w:val="en-US" w:eastAsia="en-US"/>
    </w:rPr>
  </w:style>
  <w:style w:type="paragraph" w:styleId="Footer">
    <w:name w:val="footer"/>
    <w:basedOn w:val="Normal"/>
    <w:link w:val="FooterChar"/>
    <w:uiPriority w:val="99"/>
    <w:pPr>
      <w:tabs>
        <w:tab w:val="center" w:pos="4320"/>
        <w:tab w:val="right" w:pos="8640"/>
      </w:tabs>
    </w:pPr>
  </w:style>
  <w:style w:type="paragraph" w:styleId="BodyTextIndent">
    <w:name w:val="Body Text Indent"/>
    <w:basedOn w:val="Normal"/>
    <w:link w:val="BodyTextIndentChar"/>
    <w:pPr>
      <w:ind w:left="360"/>
    </w:pPr>
    <w:rPr>
      <w:lang w:val="x-none" w:eastAsia="x-none"/>
    </w:rPr>
  </w:style>
  <w:style w:type="character" w:customStyle="1" w:styleId="BodyTextIndentChar">
    <w:name w:val="Body Text Indent Char"/>
    <w:link w:val="BodyTextIndent"/>
    <w:rsid w:val="003B0C13"/>
    <w:rPr>
      <w:sz w:val="24"/>
    </w:rPr>
  </w:style>
  <w:style w:type="paragraph" w:styleId="BodyText">
    <w:name w:val="Body Text"/>
    <w:basedOn w:val="Normal"/>
    <w:pPr>
      <w:jc w:val="both"/>
    </w:pPr>
    <w:rPr>
      <w:sz w:val="22"/>
    </w:rPr>
  </w:style>
  <w:style w:type="paragraph" w:customStyle="1" w:styleId="Para1">
    <w:name w:val="Para 1"/>
    <w:basedOn w:val="Normal"/>
    <w:pPr>
      <w:tabs>
        <w:tab w:val="left" w:pos="1701"/>
        <w:tab w:val="left" w:pos="2268"/>
        <w:tab w:val="left" w:pos="2835"/>
        <w:tab w:val="left" w:pos="3402"/>
        <w:tab w:val="left" w:pos="3969"/>
      </w:tabs>
      <w:spacing w:line="280" w:lineRule="exact"/>
      <w:ind w:left="1134"/>
      <w:jc w:val="both"/>
    </w:pPr>
    <w:rPr>
      <w:sz w:val="22"/>
      <w:lang w:val="en-GB"/>
    </w:rPr>
  </w:style>
  <w:style w:type="paragraph" w:styleId="TOC1">
    <w:name w:val="toc 1"/>
    <w:basedOn w:val="Normal"/>
    <w:next w:val="Normal"/>
    <w:autoRedefine/>
    <w:semiHidden/>
    <w:pPr>
      <w:tabs>
        <w:tab w:val="right" w:pos="9071"/>
      </w:tabs>
      <w:spacing w:before="120" w:after="120" w:line="280" w:lineRule="exact"/>
      <w:ind w:left="567" w:hanging="567"/>
      <w:jc w:val="both"/>
    </w:pPr>
    <w:rPr>
      <w:rFonts w:ascii="Times New Roman Bold" w:hAnsi="Times New Roman Bold"/>
      <w:b/>
      <w:sz w:val="22"/>
      <w:lang w:val="en-GB"/>
    </w:rPr>
  </w:style>
  <w:style w:type="paragraph" w:styleId="BodyText2">
    <w:name w:val="Body Text 2"/>
    <w:basedOn w:val="Normal"/>
    <w:rPr>
      <w:sz w:val="20"/>
    </w:rPr>
  </w:style>
  <w:style w:type="paragraph" w:styleId="ListParagraph">
    <w:name w:val="List Paragraph"/>
    <w:basedOn w:val="Normal"/>
    <w:uiPriority w:val="34"/>
    <w:qFormat/>
    <w:rsid w:val="00A77803"/>
    <w:pPr>
      <w:ind w:left="720"/>
    </w:pPr>
  </w:style>
  <w:style w:type="paragraph" w:styleId="BodyTextIndent2">
    <w:name w:val="Body Text Indent 2"/>
    <w:basedOn w:val="Normal"/>
    <w:link w:val="BodyTextIndent2Char"/>
    <w:uiPriority w:val="99"/>
    <w:semiHidden/>
    <w:unhideWhenUsed/>
    <w:rsid w:val="006A31FB"/>
    <w:pPr>
      <w:spacing w:after="120" w:line="480" w:lineRule="auto"/>
      <w:ind w:left="283"/>
    </w:pPr>
  </w:style>
  <w:style w:type="character" w:customStyle="1" w:styleId="BodyTextIndent2Char">
    <w:name w:val="Body Text Indent 2 Char"/>
    <w:link w:val="BodyTextIndent2"/>
    <w:uiPriority w:val="99"/>
    <w:semiHidden/>
    <w:rsid w:val="006A31FB"/>
    <w:rPr>
      <w:sz w:val="24"/>
      <w:lang w:val="en-US" w:eastAsia="en-US"/>
    </w:rPr>
  </w:style>
  <w:style w:type="paragraph" w:styleId="BalloonText">
    <w:name w:val="Balloon Text"/>
    <w:basedOn w:val="Normal"/>
    <w:link w:val="BalloonTextChar"/>
    <w:uiPriority w:val="99"/>
    <w:semiHidden/>
    <w:unhideWhenUsed/>
    <w:rsid w:val="00D1670A"/>
    <w:rPr>
      <w:rFonts w:ascii="Tahoma" w:hAnsi="Tahoma"/>
      <w:sz w:val="16"/>
      <w:szCs w:val="16"/>
      <w:lang w:val="x-none" w:eastAsia="x-none"/>
    </w:rPr>
  </w:style>
  <w:style w:type="character" w:customStyle="1" w:styleId="BalloonTextChar">
    <w:name w:val="Balloon Text Char"/>
    <w:link w:val="BalloonText"/>
    <w:uiPriority w:val="99"/>
    <w:semiHidden/>
    <w:rsid w:val="00D1670A"/>
    <w:rPr>
      <w:rFonts w:ascii="Tahoma" w:hAnsi="Tahoma" w:cs="Tahoma"/>
      <w:sz w:val="16"/>
      <w:szCs w:val="16"/>
    </w:rPr>
  </w:style>
  <w:style w:type="paragraph" w:styleId="Revision">
    <w:name w:val="Revision"/>
    <w:hidden/>
    <w:uiPriority w:val="99"/>
    <w:semiHidden/>
    <w:rsid w:val="00F04721"/>
    <w:rPr>
      <w:sz w:val="24"/>
    </w:rPr>
  </w:style>
  <w:style w:type="table" w:styleId="TableGrid">
    <w:name w:val="Table Grid"/>
    <w:basedOn w:val="TableNormal"/>
    <w:uiPriority w:val="59"/>
    <w:rsid w:val="00375D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msonormal">
    <w:name w:val="x_msonormal"/>
    <w:basedOn w:val="Normal"/>
    <w:rsid w:val="00651F47"/>
    <w:pPr>
      <w:spacing w:before="100" w:beforeAutospacing="1" w:after="100" w:afterAutospacing="1"/>
    </w:pPr>
    <w:rPr>
      <w:szCs w:val="24"/>
    </w:rPr>
  </w:style>
  <w:style w:type="character" w:styleId="Hyperlink">
    <w:name w:val="Hyperlink"/>
    <w:rsid w:val="00651F47"/>
    <w:rPr>
      <w:color w:val="0000FF"/>
      <w:u w:val="single"/>
    </w:rPr>
  </w:style>
  <w:style w:type="paragraph" w:customStyle="1" w:styleId="Default">
    <w:name w:val="Default"/>
    <w:rsid w:val="00651F47"/>
    <w:pPr>
      <w:autoSpaceDE w:val="0"/>
      <w:autoSpaceDN w:val="0"/>
      <w:adjustRightInd w:val="0"/>
    </w:pPr>
    <w:rPr>
      <w:rFonts w:ascii="Calibri" w:hAnsi="Calibri" w:cs="Calibri"/>
      <w:color w:val="000000"/>
      <w:sz w:val="24"/>
      <w:szCs w:val="24"/>
    </w:rPr>
  </w:style>
  <w:style w:type="paragraph" w:customStyle="1" w:styleId="xl63">
    <w:name w:val="xl63"/>
    <w:basedOn w:val="Normal"/>
    <w:rsid w:val="00651F47"/>
    <w:pPr>
      <w:shd w:val="clear" w:color="000000" w:fill="C5D9F1"/>
      <w:spacing w:before="100" w:beforeAutospacing="1" w:after="100" w:afterAutospacing="1"/>
    </w:pPr>
    <w:rPr>
      <w:szCs w:val="24"/>
    </w:rPr>
  </w:style>
  <w:style w:type="paragraph" w:customStyle="1" w:styleId="xl64">
    <w:name w:val="xl64"/>
    <w:basedOn w:val="Normal"/>
    <w:rsid w:val="00651F4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Cs w:val="24"/>
    </w:rPr>
  </w:style>
  <w:style w:type="paragraph" w:customStyle="1" w:styleId="xl65">
    <w:name w:val="xl65"/>
    <w:basedOn w:val="Normal"/>
    <w:rsid w:val="00651F47"/>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pPr>
    <w:rPr>
      <w:szCs w:val="24"/>
    </w:rPr>
  </w:style>
  <w:style w:type="paragraph" w:customStyle="1" w:styleId="xl66">
    <w:name w:val="xl66"/>
    <w:basedOn w:val="Normal"/>
    <w:rsid w:val="00651F4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Cs w:val="24"/>
    </w:rPr>
  </w:style>
  <w:style w:type="table" w:styleId="LightGrid-Accent6">
    <w:name w:val="Light Grid Accent 6"/>
    <w:basedOn w:val="TableNormal"/>
    <w:uiPriority w:val="62"/>
    <w:rsid w:val="00D02D3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character" w:styleId="FollowedHyperlink">
    <w:name w:val="FollowedHyperlink"/>
    <w:uiPriority w:val="99"/>
    <w:semiHidden/>
    <w:unhideWhenUsed/>
    <w:rsid w:val="00D02D34"/>
    <w:rPr>
      <w:color w:val="800080"/>
      <w:u w:val="single"/>
    </w:rPr>
  </w:style>
  <w:style w:type="paragraph" w:customStyle="1" w:styleId="xl67">
    <w:name w:val="xl67"/>
    <w:basedOn w:val="Normal"/>
    <w:rsid w:val="006E7214"/>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pPr>
    <w:rPr>
      <w:szCs w:val="24"/>
    </w:rPr>
  </w:style>
  <w:style w:type="paragraph" w:customStyle="1" w:styleId="xl68">
    <w:name w:val="xl68"/>
    <w:basedOn w:val="Normal"/>
    <w:rsid w:val="006E7214"/>
    <w:pPr>
      <w:shd w:val="clear" w:color="000000" w:fill="C5D9F1"/>
      <w:spacing w:before="100" w:beforeAutospacing="1" w:after="100" w:afterAutospacing="1"/>
      <w:jc w:val="center"/>
    </w:pPr>
    <w:rPr>
      <w:szCs w:val="24"/>
    </w:rPr>
  </w:style>
  <w:style w:type="character" w:customStyle="1" w:styleId="FooterChar">
    <w:name w:val="Footer Char"/>
    <w:link w:val="Footer"/>
    <w:uiPriority w:val="99"/>
    <w:rsid w:val="00856B3B"/>
    <w:rPr>
      <w:sz w:val="24"/>
    </w:rPr>
  </w:style>
  <w:style w:type="character" w:styleId="CommentReference">
    <w:name w:val="annotation reference"/>
    <w:uiPriority w:val="99"/>
    <w:semiHidden/>
    <w:unhideWhenUsed/>
    <w:rsid w:val="005E4305"/>
    <w:rPr>
      <w:sz w:val="16"/>
      <w:szCs w:val="16"/>
    </w:rPr>
  </w:style>
  <w:style w:type="paragraph" w:styleId="CommentText">
    <w:name w:val="annotation text"/>
    <w:basedOn w:val="Normal"/>
    <w:link w:val="CommentTextChar"/>
    <w:uiPriority w:val="99"/>
    <w:semiHidden/>
    <w:unhideWhenUsed/>
    <w:rsid w:val="005E4305"/>
    <w:rPr>
      <w:sz w:val="20"/>
    </w:rPr>
  </w:style>
  <w:style w:type="character" w:customStyle="1" w:styleId="CommentTextChar">
    <w:name w:val="Comment Text Char"/>
    <w:basedOn w:val="DefaultParagraphFont"/>
    <w:link w:val="CommentText"/>
    <w:uiPriority w:val="99"/>
    <w:semiHidden/>
    <w:rsid w:val="005E4305"/>
  </w:style>
  <w:style w:type="paragraph" w:styleId="CommentSubject">
    <w:name w:val="annotation subject"/>
    <w:basedOn w:val="CommentText"/>
    <w:next w:val="CommentText"/>
    <w:link w:val="CommentSubjectChar"/>
    <w:uiPriority w:val="99"/>
    <w:semiHidden/>
    <w:unhideWhenUsed/>
    <w:rsid w:val="005E4305"/>
    <w:rPr>
      <w:b/>
      <w:bCs/>
    </w:rPr>
  </w:style>
  <w:style w:type="character" w:customStyle="1" w:styleId="CommentSubjectChar">
    <w:name w:val="Comment Subject Char"/>
    <w:link w:val="CommentSubject"/>
    <w:uiPriority w:val="99"/>
    <w:semiHidden/>
    <w:rsid w:val="005E4305"/>
    <w:rPr>
      <w:b/>
      <w:bCs/>
    </w:rPr>
  </w:style>
  <w:style w:type="paragraph" w:styleId="NoSpacing">
    <w:name w:val="No Spacing"/>
    <w:link w:val="NoSpacingChar"/>
    <w:uiPriority w:val="1"/>
    <w:qFormat/>
    <w:rsid w:val="00623540"/>
    <w:rPr>
      <w:rFonts w:ascii="Calibri" w:eastAsia="MS Mincho" w:hAnsi="Calibri" w:cs="Arial"/>
      <w:sz w:val="22"/>
      <w:szCs w:val="22"/>
      <w:lang w:eastAsia="ja-JP"/>
    </w:rPr>
  </w:style>
  <w:style w:type="character" w:customStyle="1" w:styleId="NoSpacingChar">
    <w:name w:val="No Spacing Char"/>
    <w:link w:val="NoSpacing"/>
    <w:uiPriority w:val="1"/>
    <w:rsid w:val="00623540"/>
    <w:rPr>
      <w:rFonts w:ascii="Calibri" w:eastAsia="MS Mincho" w:hAnsi="Calibri" w:cs="Arial"/>
      <w:sz w:val="22"/>
      <w:szCs w:val="22"/>
      <w:lang w:eastAsia="ja-JP"/>
    </w:rPr>
  </w:style>
  <w:style w:type="character" w:customStyle="1" w:styleId="shorttext">
    <w:name w:val="short_text"/>
    <w:rsid w:val="00ED7A50"/>
  </w:style>
  <w:style w:type="character" w:customStyle="1" w:styleId="hps">
    <w:name w:val="hps"/>
    <w:rsid w:val="00ED7A50"/>
  </w:style>
  <w:style w:type="character" w:customStyle="1" w:styleId="Heading3Char">
    <w:name w:val="Heading 3 Char"/>
    <w:basedOn w:val="DefaultParagraphFont"/>
    <w:link w:val="Heading3"/>
    <w:uiPriority w:val="9"/>
    <w:rsid w:val="00813C94"/>
    <w:rPr>
      <w:rFonts w:asciiTheme="majorHAnsi" w:eastAsiaTheme="majorEastAsia" w:hAnsiTheme="majorHAnsi" w:cstheme="majorBidi"/>
      <w:b/>
      <w:bCs/>
      <w:color w:val="4F81BD"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84947">
      <w:bodyDiv w:val="1"/>
      <w:marLeft w:val="0"/>
      <w:marRight w:val="0"/>
      <w:marTop w:val="0"/>
      <w:marBottom w:val="0"/>
      <w:divBdr>
        <w:top w:val="none" w:sz="0" w:space="0" w:color="auto"/>
        <w:left w:val="none" w:sz="0" w:space="0" w:color="auto"/>
        <w:bottom w:val="none" w:sz="0" w:space="0" w:color="auto"/>
        <w:right w:val="none" w:sz="0" w:space="0" w:color="auto"/>
      </w:divBdr>
    </w:div>
    <w:div w:id="226840479">
      <w:bodyDiv w:val="1"/>
      <w:marLeft w:val="0"/>
      <w:marRight w:val="0"/>
      <w:marTop w:val="0"/>
      <w:marBottom w:val="0"/>
      <w:divBdr>
        <w:top w:val="none" w:sz="0" w:space="0" w:color="auto"/>
        <w:left w:val="none" w:sz="0" w:space="0" w:color="auto"/>
        <w:bottom w:val="none" w:sz="0" w:space="0" w:color="auto"/>
        <w:right w:val="none" w:sz="0" w:space="0" w:color="auto"/>
      </w:divBdr>
    </w:div>
    <w:div w:id="252511732">
      <w:bodyDiv w:val="1"/>
      <w:marLeft w:val="0"/>
      <w:marRight w:val="0"/>
      <w:marTop w:val="0"/>
      <w:marBottom w:val="0"/>
      <w:divBdr>
        <w:top w:val="none" w:sz="0" w:space="0" w:color="auto"/>
        <w:left w:val="none" w:sz="0" w:space="0" w:color="auto"/>
        <w:bottom w:val="none" w:sz="0" w:space="0" w:color="auto"/>
        <w:right w:val="none" w:sz="0" w:space="0" w:color="auto"/>
      </w:divBdr>
    </w:div>
    <w:div w:id="275916301">
      <w:bodyDiv w:val="1"/>
      <w:marLeft w:val="0"/>
      <w:marRight w:val="0"/>
      <w:marTop w:val="0"/>
      <w:marBottom w:val="0"/>
      <w:divBdr>
        <w:top w:val="none" w:sz="0" w:space="0" w:color="auto"/>
        <w:left w:val="none" w:sz="0" w:space="0" w:color="auto"/>
        <w:bottom w:val="none" w:sz="0" w:space="0" w:color="auto"/>
        <w:right w:val="none" w:sz="0" w:space="0" w:color="auto"/>
      </w:divBdr>
    </w:div>
    <w:div w:id="635527775">
      <w:bodyDiv w:val="1"/>
      <w:marLeft w:val="0"/>
      <w:marRight w:val="0"/>
      <w:marTop w:val="0"/>
      <w:marBottom w:val="0"/>
      <w:divBdr>
        <w:top w:val="none" w:sz="0" w:space="0" w:color="auto"/>
        <w:left w:val="none" w:sz="0" w:space="0" w:color="auto"/>
        <w:bottom w:val="none" w:sz="0" w:space="0" w:color="auto"/>
        <w:right w:val="none" w:sz="0" w:space="0" w:color="auto"/>
      </w:divBdr>
    </w:div>
    <w:div w:id="791285807">
      <w:bodyDiv w:val="1"/>
      <w:marLeft w:val="0"/>
      <w:marRight w:val="0"/>
      <w:marTop w:val="0"/>
      <w:marBottom w:val="0"/>
      <w:divBdr>
        <w:top w:val="none" w:sz="0" w:space="0" w:color="auto"/>
        <w:left w:val="none" w:sz="0" w:space="0" w:color="auto"/>
        <w:bottom w:val="none" w:sz="0" w:space="0" w:color="auto"/>
        <w:right w:val="none" w:sz="0" w:space="0" w:color="auto"/>
      </w:divBdr>
    </w:div>
    <w:div w:id="842353922">
      <w:bodyDiv w:val="1"/>
      <w:marLeft w:val="0"/>
      <w:marRight w:val="0"/>
      <w:marTop w:val="0"/>
      <w:marBottom w:val="0"/>
      <w:divBdr>
        <w:top w:val="none" w:sz="0" w:space="0" w:color="auto"/>
        <w:left w:val="none" w:sz="0" w:space="0" w:color="auto"/>
        <w:bottom w:val="none" w:sz="0" w:space="0" w:color="auto"/>
        <w:right w:val="none" w:sz="0" w:space="0" w:color="auto"/>
      </w:divBdr>
      <w:divsChild>
        <w:div w:id="155537355">
          <w:marLeft w:val="0"/>
          <w:marRight w:val="0"/>
          <w:marTop w:val="0"/>
          <w:marBottom w:val="0"/>
          <w:divBdr>
            <w:top w:val="none" w:sz="0" w:space="0" w:color="auto"/>
            <w:left w:val="none" w:sz="0" w:space="0" w:color="auto"/>
            <w:bottom w:val="none" w:sz="0" w:space="0" w:color="auto"/>
            <w:right w:val="none" w:sz="0" w:space="0" w:color="auto"/>
          </w:divBdr>
          <w:divsChild>
            <w:div w:id="1454207551">
              <w:marLeft w:val="0"/>
              <w:marRight w:val="0"/>
              <w:marTop w:val="0"/>
              <w:marBottom w:val="0"/>
              <w:divBdr>
                <w:top w:val="none" w:sz="0" w:space="0" w:color="auto"/>
                <w:left w:val="none" w:sz="0" w:space="0" w:color="auto"/>
                <w:bottom w:val="none" w:sz="0" w:space="0" w:color="auto"/>
                <w:right w:val="none" w:sz="0" w:space="0" w:color="auto"/>
              </w:divBdr>
              <w:divsChild>
                <w:div w:id="267737453">
                  <w:marLeft w:val="0"/>
                  <w:marRight w:val="0"/>
                  <w:marTop w:val="0"/>
                  <w:marBottom w:val="0"/>
                  <w:divBdr>
                    <w:top w:val="none" w:sz="0" w:space="0" w:color="auto"/>
                    <w:left w:val="none" w:sz="0" w:space="0" w:color="auto"/>
                    <w:bottom w:val="none" w:sz="0" w:space="0" w:color="auto"/>
                    <w:right w:val="none" w:sz="0" w:space="0" w:color="auto"/>
                  </w:divBdr>
                  <w:divsChild>
                    <w:div w:id="1434789627">
                      <w:marLeft w:val="0"/>
                      <w:marRight w:val="0"/>
                      <w:marTop w:val="0"/>
                      <w:marBottom w:val="0"/>
                      <w:divBdr>
                        <w:top w:val="none" w:sz="0" w:space="0" w:color="auto"/>
                        <w:left w:val="none" w:sz="0" w:space="0" w:color="auto"/>
                        <w:bottom w:val="none" w:sz="0" w:space="0" w:color="auto"/>
                        <w:right w:val="none" w:sz="0" w:space="0" w:color="auto"/>
                      </w:divBdr>
                      <w:divsChild>
                        <w:div w:id="1976909604">
                          <w:marLeft w:val="0"/>
                          <w:marRight w:val="0"/>
                          <w:marTop w:val="0"/>
                          <w:marBottom w:val="0"/>
                          <w:divBdr>
                            <w:top w:val="none" w:sz="0" w:space="0" w:color="auto"/>
                            <w:left w:val="none" w:sz="0" w:space="0" w:color="auto"/>
                            <w:bottom w:val="none" w:sz="0" w:space="0" w:color="auto"/>
                            <w:right w:val="none" w:sz="0" w:space="0" w:color="auto"/>
                          </w:divBdr>
                          <w:divsChild>
                            <w:div w:id="15747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000490">
      <w:bodyDiv w:val="1"/>
      <w:marLeft w:val="0"/>
      <w:marRight w:val="0"/>
      <w:marTop w:val="0"/>
      <w:marBottom w:val="0"/>
      <w:divBdr>
        <w:top w:val="none" w:sz="0" w:space="0" w:color="auto"/>
        <w:left w:val="none" w:sz="0" w:space="0" w:color="auto"/>
        <w:bottom w:val="none" w:sz="0" w:space="0" w:color="auto"/>
        <w:right w:val="none" w:sz="0" w:space="0" w:color="auto"/>
      </w:divBdr>
    </w:div>
    <w:div w:id="1076441832">
      <w:bodyDiv w:val="1"/>
      <w:marLeft w:val="0"/>
      <w:marRight w:val="0"/>
      <w:marTop w:val="0"/>
      <w:marBottom w:val="0"/>
      <w:divBdr>
        <w:top w:val="none" w:sz="0" w:space="0" w:color="auto"/>
        <w:left w:val="none" w:sz="0" w:space="0" w:color="auto"/>
        <w:bottom w:val="none" w:sz="0" w:space="0" w:color="auto"/>
        <w:right w:val="none" w:sz="0" w:space="0" w:color="auto"/>
      </w:divBdr>
    </w:div>
    <w:div w:id="1549560903">
      <w:bodyDiv w:val="1"/>
      <w:marLeft w:val="0"/>
      <w:marRight w:val="0"/>
      <w:marTop w:val="0"/>
      <w:marBottom w:val="0"/>
      <w:divBdr>
        <w:top w:val="none" w:sz="0" w:space="0" w:color="auto"/>
        <w:left w:val="none" w:sz="0" w:space="0" w:color="auto"/>
        <w:bottom w:val="none" w:sz="0" w:space="0" w:color="auto"/>
        <w:right w:val="none" w:sz="0" w:space="0" w:color="auto"/>
      </w:divBdr>
    </w:div>
    <w:div w:id="183097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DA210C-8B7A-432D-BBA9-A969B6A7B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4</Pages>
  <Words>1328</Words>
  <Characters>25706</Characters>
  <Application>Microsoft Office Word</Application>
  <DocSecurity>0</DocSecurity>
  <Lines>214</Lines>
  <Paragraphs>53</Paragraphs>
  <ScaleCrop>false</ScaleCrop>
  <HeadingPairs>
    <vt:vector size="2" baseType="variant">
      <vt:variant>
        <vt:lpstr>Title</vt:lpstr>
      </vt:variant>
      <vt:variant>
        <vt:i4>1</vt:i4>
      </vt:variant>
    </vt:vector>
  </HeadingPairs>
  <TitlesOfParts>
    <vt:vector size="1" baseType="lpstr">
      <vt:lpstr>Water Tank Recondition</vt:lpstr>
    </vt:vector>
  </TitlesOfParts>
  <Company>Unocal Indonesia Co.</Company>
  <LinksUpToDate>false</LinksUpToDate>
  <CharactersWithSpaces>26981</CharactersWithSpaces>
  <SharedDoc>false</SharedDoc>
  <HLinks>
    <vt:vector size="42" baseType="variant">
      <vt:variant>
        <vt:i4>6750281</vt:i4>
      </vt:variant>
      <vt:variant>
        <vt:i4>30</vt:i4>
      </vt:variant>
      <vt:variant>
        <vt:i4>0</vt:i4>
      </vt:variant>
      <vt:variant>
        <vt:i4>5</vt:i4>
      </vt:variant>
      <vt:variant>
        <vt:lpwstr>mailto:ketut-murniata@supreme-energy.com</vt:lpwstr>
      </vt:variant>
      <vt:variant>
        <vt:lpwstr/>
      </vt:variant>
      <vt:variant>
        <vt:i4>3080201</vt:i4>
      </vt:variant>
      <vt:variant>
        <vt:i4>27</vt:i4>
      </vt:variant>
      <vt:variant>
        <vt:i4>0</vt:i4>
      </vt:variant>
      <vt:variant>
        <vt:i4>5</vt:i4>
      </vt:variant>
      <vt:variant>
        <vt:lpwstr>mailto:meidina-dwisavira@supreme-energy.com</vt:lpwstr>
      </vt:variant>
      <vt:variant>
        <vt:lpwstr/>
      </vt:variant>
      <vt:variant>
        <vt:i4>5505123</vt:i4>
      </vt:variant>
      <vt:variant>
        <vt:i4>18</vt:i4>
      </vt:variant>
      <vt:variant>
        <vt:i4>0</vt:i4>
      </vt:variant>
      <vt:variant>
        <vt:i4>5</vt:i4>
      </vt:variant>
      <vt:variant>
        <vt:lpwstr>mailto:ridwan-sidik@supreme-energy.com</vt:lpwstr>
      </vt:variant>
      <vt:variant>
        <vt:lpwstr/>
      </vt:variant>
      <vt:variant>
        <vt:i4>1048639</vt:i4>
      </vt:variant>
      <vt:variant>
        <vt:i4>15</vt:i4>
      </vt:variant>
      <vt:variant>
        <vt:i4>0</vt:i4>
      </vt:variant>
      <vt:variant>
        <vt:i4>5</vt:i4>
      </vt:variant>
      <vt:variant>
        <vt:lpwstr>mailto:herwin-azis@supreme-energy.com</vt:lpwstr>
      </vt:variant>
      <vt:variant>
        <vt:lpwstr/>
      </vt:variant>
      <vt:variant>
        <vt:i4>5963898</vt:i4>
      </vt:variant>
      <vt:variant>
        <vt:i4>12</vt:i4>
      </vt:variant>
      <vt:variant>
        <vt:i4>0</vt:i4>
      </vt:variant>
      <vt:variant>
        <vt:i4>5</vt:i4>
      </vt:variant>
      <vt:variant>
        <vt:lpwstr>mailto:nurul-aulia@supreme-energy.com</vt:lpwstr>
      </vt:variant>
      <vt:variant>
        <vt:lpwstr/>
      </vt:variant>
      <vt:variant>
        <vt:i4>6946893</vt:i4>
      </vt:variant>
      <vt:variant>
        <vt:i4>9</vt:i4>
      </vt:variant>
      <vt:variant>
        <vt:i4>0</vt:i4>
      </vt:variant>
      <vt:variant>
        <vt:i4>5</vt:i4>
      </vt:variant>
      <vt:variant>
        <vt:lpwstr>mailto:dayinta-dyaksa@supreme-energy.com</vt:lpwstr>
      </vt:variant>
      <vt:variant>
        <vt:lpwstr/>
      </vt:variant>
      <vt:variant>
        <vt:i4>4063260</vt:i4>
      </vt:variant>
      <vt:variant>
        <vt:i4>3</vt:i4>
      </vt:variant>
      <vt:variant>
        <vt:i4>0</vt:i4>
      </vt:variant>
      <vt:variant>
        <vt:i4>5</vt:i4>
      </vt:variant>
      <vt:variant>
        <vt:lpwstr>mailto:sonny-santana@supreme-energy.com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 Tank Recondition</dc:title>
  <dc:creator>Ridwan Permana</dc:creator>
  <cp:lastModifiedBy>Faishal Dwi Ismail</cp:lastModifiedBy>
  <cp:revision>20</cp:revision>
  <cp:lastPrinted>2017-01-04T06:42:00Z</cp:lastPrinted>
  <dcterms:created xsi:type="dcterms:W3CDTF">2016-12-07T00:36:00Z</dcterms:created>
  <dcterms:modified xsi:type="dcterms:W3CDTF">2017-01-04T06:42:00Z</dcterms:modified>
</cp:coreProperties>
</file>